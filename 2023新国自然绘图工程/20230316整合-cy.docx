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C329D" w14:textId="77777777" w:rsidR="00863EFC" w:rsidRDefault="00056780" w:rsidP="00EC5E14">
      <w:pPr>
        <w:snapToGrid w:val="0"/>
        <w:spacing w:afterLines="50" w:after="156" w:line="360" w:lineRule="auto"/>
        <w:ind w:firstLineChars="200" w:firstLine="482"/>
        <w:rPr>
          <w:b/>
          <w:color w:val="000000"/>
          <w:kern w:val="0"/>
          <w:sz w:val="24"/>
          <w:szCs w:val="24"/>
        </w:rPr>
      </w:pPr>
      <w:r>
        <w:rPr>
          <w:b/>
          <w:color w:val="000000"/>
          <w:kern w:val="0"/>
          <w:sz w:val="24"/>
          <w:szCs w:val="24"/>
        </w:rPr>
        <w:t>题目：深部经颅磁刺激经调控前扣带回增效厌食症团体认知行为治疗的机制研究</w:t>
      </w:r>
    </w:p>
    <w:p w14:paraId="13AE5DEC" w14:textId="77777777" w:rsidR="00863EFC" w:rsidRDefault="00056780" w:rsidP="00EC5E14">
      <w:pPr>
        <w:snapToGrid w:val="0"/>
        <w:spacing w:afterLines="50" w:after="156" w:line="360" w:lineRule="auto"/>
        <w:ind w:firstLineChars="200" w:firstLine="480"/>
        <w:rPr>
          <w:color w:val="000000"/>
          <w:kern w:val="0"/>
          <w:sz w:val="24"/>
          <w:szCs w:val="24"/>
        </w:rPr>
      </w:pPr>
      <w:r>
        <w:rPr>
          <w:color w:val="000000"/>
          <w:kern w:val="0"/>
          <w:sz w:val="24"/>
          <w:szCs w:val="24"/>
        </w:rPr>
        <w:t>Mechanisms of deep transcranial magnetic stimulation enhances the efficacy of group cognitive-behavioral therapy (CBT) by modulating anterior cingulate cortex in patients with anorexia nervosa</w:t>
      </w:r>
    </w:p>
    <w:p w14:paraId="2355D2A5" w14:textId="77777777" w:rsidR="00863EFC" w:rsidRDefault="00863EFC" w:rsidP="00EC5E14">
      <w:pPr>
        <w:snapToGrid w:val="0"/>
        <w:spacing w:afterLines="50" w:after="156" w:line="360" w:lineRule="auto"/>
        <w:rPr>
          <w:color w:val="000000"/>
          <w:kern w:val="0"/>
          <w:sz w:val="24"/>
          <w:szCs w:val="24"/>
        </w:rPr>
      </w:pPr>
    </w:p>
    <w:p w14:paraId="2E7EC85A" w14:textId="77777777" w:rsidR="00863EFC" w:rsidRDefault="00056780" w:rsidP="00EC5E14">
      <w:pPr>
        <w:snapToGrid w:val="0"/>
        <w:spacing w:afterLines="50" w:after="156" w:line="360" w:lineRule="auto"/>
        <w:rPr>
          <w:b/>
          <w:bCs/>
          <w:sz w:val="24"/>
          <w:szCs w:val="24"/>
        </w:rPr>
      </w:pPr>
      <w:r>
        <w:rPr>
          <w:b/>
          <w:bCs/>
          <w:sz w:val="24"/>
          <w:szCs w:val="24"/>
        </w:rPr>
        <w:t>中文摘要</w:t>
      </w:r>
    </w:p>
    <w:p w14:paraId="50D8F851" w14:textId="77777777" w:rsidR="00056780" w:rsidRDefault="00056780" w:rsidP="00EC5E14">
      <w:pPr>
        <w:spacing w:line="360" w:lineRule="auto"/>
        <w:ind w:firstLineChars="200" w:firstLine="480"/>
        <w:rPr>
          <w:color w:val="000000"/>
          <w:kern w:val="0"/>
          <w:sz w:val="24"/>
          <w:szCs w:val="24"/>
        </w:rPr>
      </w:pPr>
      <w:bookmarkStart w:id="0" w:name="_Hlk129475040"/>
      <w:r>
        <w:rPr>
          <w:color w:val="000000"/>
          <w:kern w:val="0"/>
          <w:sz w:val="24"/>
          <w:szCs w:val="24"/>
        </w:rPr>
        <w:t>厌食症（</w:t>
      </w:r>
      <w:r>
        <w:rPr>
          <w:color w:val="000000"/>
          <w:kern w:val="0"/>
          <w:sz w:val="24"/>
          <w:szCs w:val="24"/>
        </w:rPr>
        <w:t>AN</w:t>
      </w:r>
      <w:r>
        <w:rPr>
          <w:color w:val="000000"/>
          <w:kern w:val="0"/>
          <w:sz w:val="24"/>
          <w:szCs w:val="24"/>
        </w:rPr>
        <w:t>）是</w:t>
      </w:r>
      <w:r>
        <w:rPr>
          <w:bCs/>
          <w:sz w:val="24"/>
          <w:szCs w:val="24"/>
        </w:rPr>
        <w:t>高死亡率</w:t>
      </w:r>
      <w:r>
        <w:rPr>
          <w:rFonts w:hint="eastAsia"/>
          <w:bCs/>
          <w:sz w:val="24"/>
          <w:szCs w:val="24"/>
        </w:rPr>
        <w:t>、快速增长</w:t>
      </w:r>
      <w:r>
        <w:rPr>
          <w:bCs/>
          <w:sz w:val="24"/>
          <w:szCs w:val="24"/>
        </w:rPr>
        <w:t>的慢性难治性精神障碍</w:t>
      </w:r>
      <w:r>
        <w:rPr>
          <w:sz w:val="24"/>
          <w:szCs w:val="24"/>
        </w:rPr>
        <w:t>，</w:t>
      </w:r>
      <w:r>
        <w:rPr>
          <w:rFonts w:hint="eastAsia"/>
          <w:sz w:val="24"/>
          <w:szCs w:val="24"/>
        </w:rPr>
        <w:t>核心症状为</w:t>
      </w:r>
      <w:r>
        <w:rPr>
          <w:sz w:val="24"/>
          <w:szCs w:val="24"/>
        </w:rPr>
        <w:t>对体形</w:t>
      </w:r>
      <w:r>
        <w:rPr>
          <w:sz w:val="24"/>
          <w:szCs w:val="24"/>
        </w:rPr>
        <w:t>/</w:t>
      </w:r>
      <w:r>
        <w:rPr>
          <w:sz w:val="24"/>
          <w:szCs w:val="24"/>
        </w:rPr>
        <w:t>体重过度关注</w:t>
      </w:r>
      <w:r>
        <w:rPr>
          <w:rFonts w:hint="eastAsia"/>
          <w:sz w:val="24"/>
          <w:szCs w:val="24"/>
        </w:rPr>
        <w:t>和过度控制行为</w:t>
      </w:r>
      <w:r>
        <w:rPr>
          <w:sz w:val="24"/>
          <w:szCs w:val="24"/>
        </w:rPr>
        <w:t>。</w:t>
      </w:r>
      <w:r w:rsidR="008E22CB">
        <w:rPr>
          <w:rFonts w:hint="eastAsia"/>
          <w:sz w:val="24"/>
          <w:szCs w:val="24"/>
        </w:rPr>
        <w:t>基于</w:t>
      </w:r>
      <w:r w:rsidR="00E16E40">
        <w:rPr>
          <w:rFonts w:hint="eastAsia"/>
          <w:sz w:val="24"/>
          <w:szCs w:val="24"/>
        </w:rPr>
        <w:t>前期</w:t>
      </w:r>
      <w:r>
        <w:rPr>
          <w:sz w:val="24"/>
          <w:szCs w:val="24"/>
        </w:rPr>
        <w:t>研究</w:t>
      </w:r>
      <w:r w:rsidR="00E16E40">
        <w:rPr>
          <w:rFonts w:hint="eastAsia"/>
          <w:sz w:val="24"/>
          <w:szCs w:val="24"/>
        </w:rPr>
        <w:t>和文献复习</w:t>
      </w:r>
      <w:r>
        <w:rPr>
          <w:sz w:val="24"/>
          <w:szCs w:val="24"/>
        </w:rPr>
        <w:t>发现</w:t>
      </w:r>
      <w:r w:rsidR="00E16E40">
        <w:rPr>
          <w:rFonts w:hint="eastAsia"/>
          <w:sz w:val="24"/>
          <w:szCs w:val="24"/>
        </w:rPr>
        <w:t>A</w:t>
      </w:r>
      <w:r w:rsidR="00E16E40">
        <w:rPr>
          <w:sz w:val="24"/>
          <w:szCs w:val="24"/>
        </w:rPr>
        <w:t>N</w:t>
      </w:r>
      <w:r>
        <w:rPr>
          <w:sz w:val="24"/>
          <w:szCs w:val="24"/>
        </w:rPr>
        <w:t>前扣带回（</w:t>
      </w:r>
      <w:r>
        <w:rPr>
          <w:sz w:val="24"/>
          <w:szCs w:val="24"/>
        </w:rPr>
        <w:t>ACC</w:t>
      </w:r>
      <w:r>
        <w:rPr>
          <w:sz w:val="24"/>
          <w:szCs w:val="24"/>
        </w:rPr>
        <w:t>）过度激活并与多个脑区连接异常</w:t>
      </w:r>
      <w:r w:rsidR="00E16E40">
        <w:rPr>
          <w:rFonts w:hint="eastAsia"/>
          <w:sz w:val="24"/>
          <w:szCs w:val="24"/>
        </w:rPr>
        <w:t>，提出</w:t>
      </w:r>
      <w:r w:rsidR="00E16E40">
        <w:rPr>
          <w:rFonts w:hint="eastAsia"/>
          <w:sz w:val="24"/>
          <w:szCs w:val="24"/>
        </w:rPr>
        <w:t>A</w:t>
      </w:r>
      <w:r w:rsidR="00E16E40">
        <w:rPr>
          <w:sz w:val="24"/>
          <w:szCs w:val="24"/>
        </w:rPr>
        <w:t>N</w:t>
      </w:r>
      <w:r w:rsidR="00E16E40">
        <w:rPr>
          <w:rFonts w:hint="eastAsia"/>
          <w:sz w:val="24"/>
          <w:szCs w:val="24"/>
        </w:rPr>
        <w:t>发病</w:t>
      </w:r>
      <w:r>
        <w:rPr>
          <w:rFonts w:hint="eastAsia"/>
          <w:bCs/>
          <w:sz w:val="24"/>
          <w:szCs w:val="24"/>
        </w:rPr>
        <w:t>“</w:t>
      </w:r>
      <w:r>
        <w:rPr>
          <w:rFonts w:hint="eastAsia"/>
          <w:bCs/>
          <w:sz w:val="24"/>
          <w:szCs w:val="24"/>
        </w:rPr>
        <w:t>A</w:t>
      </w:r>
      <w:r>
        <w:rPr>
          <w:bCs/>
          <w:sz w:val="24"/>
          <w:szCs w:val="24"/>
        </w:rPr>
        <w:t>N-ACC</w:t>
      </w:r>
      <w:r>
        <w:rPr>
          <w:rFonts w:hint="eastAsia"/>
          <w:bCs/>
          <w:sz w:val="24"/>
          <w:szCs w:val="24"/>
        </w:rPr>
        <w:t>病理网络”</w:t>
      </w:r>
      <w:r>
        <w:rPr>
          <w:bCs/>
          <w:sz w:val="24"/>
          <w:szCs w:val="24"/>
        </w:rPr>
        <w:t>假说</w:t>
      </w:r>
      <w:r>
        <w:rPr>
          <w:sz w:val="24"/>
          <w:szCs w:val="24"/>
        </w:rPr>
        <w:t>。</w:t>
      </w:r>
      <w:r>
        <w:rPr>
          <w:bCs/>
          <w:sz w:val="24"/>
          <w:szCs w:val="24"/>
        </w:rPr>
        <w:t>团体</w:t>
      </w:r>
      <w:r>
        <w:rPr>
          <w:bCs/>
          <w:sz w:val="24"/>
          <w:szCs w:val="24"/>
        </w:rPr>
        <w:t>CBT</w:t>
      </w:r>
      <w:r>
        <w:rPr>
          <w:bCs/>
          <w:sz w:val="24"/>
          <w:szCs w:val="24"/>
        </w:rPr>
        <w:t>是当前我国</w:t>
      </w:r>
      <w:r>
        <w:rPr>
          <w:bCs/>
          <w:sz w:val="24"/>
          <w:szCs w:val="24"/>
        </w:rPr>
        <w:t>AN</w:t>
      </w:r>
      <w:r w:rsidR="008E22CB">
        <w:rPr>
          <w:rFonts w:hint="eastAsia"/>
          <w:bCs/>
          <w:sz w:val="24"/>
          <w:szCs w:val="24"/>
        </w:rPr>
        <w:t>现实</w:t>
      </w:r>
      <w:r>
        <w:rPr>
          <w:rFonts w:hint="eastAsia"/>
          <w:bCs/>
          <w:sz w:val="24"/>
          <w:szCs w:val="24"/>
        </w:rPr>
        <w:t>可行</w:t>
      </w:r>
      <w:r>
        <w:rPr>
          <w:bCs/>
          <w:sz w:val="24"/>
          <w:szCs w:val="24"/>
        </w:rPr>
        <w:t>的</w:t>
      </w:r>
      <w:r w:rsidR="008E22CB">
        <w:rPr>
          <w:rFonts w:hint="eastAsia"/>
          <w:bCs/>
          <w:sz w:val="24"/>
          <w:szCs w:val="24"/>
        </w:rPr>
        <w:t>有效</w:t>
      </w:r>
      <w:r>
        <w:rPr>
          <w:bCs/>
          <w:sz w:val="24"/>
          <w:szCs w:val="24"/>
        </w:rPr>
        <w:t>心理疗法，</w:t>
      </w:r>
      <w:r>
        <w:rPr>
          <w:sz w:val="24"/>
          <w:szCs w:val="24"/>
        </w:rPr>
        <w:t>通过抑制</w:t>
      </w:r>
      <w:r>
        <w:rPr>
          <w:sz w:val="24"/>
          <w:szCs w:val="24"/>
        </w:rPr>
        <w:t>ACC</w:t>
      </w:r>
      <w:r>
        <w:rPr>
          <w:sz w:val="24"/>
          <w:szCs w:val="24"/>
        </w:rPr>
        <w:t>活动起效</w:t>
      </w:r>
      <w:r>
        <w:rPr>
          <w:rFonts w:hint="eastAsia"/>
          <w:sz w:val="24"/>
          <w:szCs w:val="24"/>
        </w:rPr>
        <w:t>；然而其</w:t>
      </w:r>
      <w:r>
        <w:rPr>
          <w:bCs/>
          <w:sz w:val="24"/>
          <w:szCs w:val="24"/>
        </w:rPr>
        <w:t>有效率低，与</w:t>
      </w:r>
      <w:r>
        <w:rPr>
          <w:bCs/>
          <w:sz w:val="24"/>
          <w:szCs w:val="24"/>
        </w:rPr>
        <w:t>AN</w:t>
      </w:r>
      <w:r>
        <w:rPr>
          <w:kern w:val="0"/>
          <w:sz w:val="24"/>
        </w:rPr>
        <w:t>述情障碍有关，</w:t>
      </w:r>
      <w:r>
        <w:rPr>
          <w:bCs/>
          <w:sz w:val="24"/>
          <w:szCs w:val="24"/>
        </w:rPr>
        <w:t>而</w:t>
      </w:r>
      <w:r>
        <w:rPr>
          <w:rFonts w:hint="eastAsia"/>
          <w:bCs/>
          <w:sz w:val="24"/>
          <w:szCs w:val="24"/>
        </w:rPr>
        <w:t>后者因</w:t>
      </w:r>
      <w:r>
        <w:rPr>
          <w:bCs/>
          <w:sz w:val="24"/>
          <w:szCs w:val="24"/>
        </w:rPr>
        <w:t>与</w:t>
      </w:r>
      <w:r>
        <w:rPr>
          <w:bCs/>
          <w:sz w:val="24"/>
          <w:szCs w:val="24"/>
        </w:rPr>
        <w:t>ACC</w:t>
      </w:r>
      <w:r>
        <w:rPr>
          <w:rFonts w:hint="eastAsia"/>
          <w:bCs/>
          <w:sz w:val="24"/>
          <w:szCs w:val="24"/>
        </w:rPr>
        <w:t>激活</w:t>
      </w:r>
      <w:r>
        <w:rPr>
          <w:bCs/>
          <w:sz w:val="24"/>
          <w:szCs w:val="24"/>
        </w:rPr>
        <w:t>相关</w:t>
      </w:r>
      <w:r>
        <w:rPr>
          <w:rFonts w:hint="eastAsia"/>
          <w:bCs/>
          <w:sz w:val="24"/>
          <w:szCs w:val="24"/>
        </w:rPr>
        <w:t>而阻碍</w:t>
      </w:r>
      <w:r>
        <w:rPr>
          <w:rFonts w:hint="eastAsia"/>
          <w:bCs/>
          <w:sz w:val="24"/>
          <w:szCs w:val="24"/>
        </w:rPr>
        <w:t>C</w:t>
      </w:r>
      <w:r>
        <w:rPr>
          <w:bCs/>
          <w:sz w:val="24"/>
          <w:szCs w:val="24"/>
        </w:rPr>
        <w:t>BT</w:t>
      </w:r>
      <w:r>
        <w:rPr>
          <w:rFonts w:hint="eastAsia"/>
          <w:bCs/>
          <w:sz w:val="24"/>
          <w:szCs w:val="24"/>
        </w:rPr>
        <w:t>效果</w:t>
      </w:r>
      <w:r>
        <w:rPr>
          <w:bCs/>
          <w:sz w:val="24"/>
          <w:szCs w:val="24"/>
        </w:rPr>
        <w:t>。深部经颅磁刺激治疗（</w:t>
      </w:r>
      <w:proofErr w:type="spellStart"/>
      <w:r>
        <w:rPr>
          <w:sz w:val="24"/>
          <w:szCs w:val="24"/>
        </w:rPr>
        <w:t>dTMS</w:t>
      </w:r>
      <w:proofErr w:type="spellEnd"/>
      <w:r>
        <w:rPr>
          <w:sz w:val="24"/>
          <w:szCs w:val="24"/>
        </w:rPr>
        <w:t>）是新型、安全无创物理干预技术，低频刺激</w:t>
      </w:r>
      <w:r>
        <w:rPr>
          <w:sz w:val="24"/>
          <w:szCs w:val="24"/>
        </w:rPr>
        <w:t>ACC</w:t>
      </w:r>
      <w:r>
        <w:rPr>
          <w:rFonts w:hint="eastAsia"/>
          <w:sz w:val="24"/>
          <w:szCs w:val="24"/>
        </w:rPr>
        <w:t>可</w:t>
      </w:r>
      <w:r>
        <w:rPr>
          <w:sz w:val="24"/>
          <w:szCs w:val="24"/>
        </w:rPr>
        <w:t>能协同</w:t>
      </w:r>
      <w:r>
        <w:rPr>
          <w:rFonts w:hint="eastAsia"/>
          <w:sz w:val="24"/>
          <w:szCs w:val="24"/>
        </w:rPr>
        <w:t>加强</w:t>
      </w:r>
      <w:r>
        <w:rPr>
          <w:sz w:val="24"/>
          <w:szCs w:val="24"/>
        </w:rPr>
        <w:t>抑制</w:t>
      </w:r>
      <w:r>
        <w:rPr>
          <w:sz w:val="24"/>
          <w:szCs w:val="24"/>
        </w:rPr>
        <w:t>ACC</w:t>
      </w:r>
      <w:r>
        <w:rPr>
          <w:sz w:val="24"/>
          <w:szCs w:val="24"/>
        </w:rPr>
        <w:t>活动</w:t>
      </w:r>
      <w:r>
        <w:rPr>
          <w:rFonts w:hint="eastAsia"/>
          <w:sz w:val="24"/>
          <w:szCs w:val="24"/>
        </w:rPr>
        <w:t>、</w:t>
      </w:r>
      <w:r>
        <w:rPr>
          <w:sz w:val="24"/>
          <w:szCs w:val="24"/>
        </w:rPr>
        <w:t>提高团体</w:t>
      </w:r>
      <w:r>
        <w:rPr>
          <w:sz w:val="24"/>
          <w:szCs w:val="24"/>
        </w:rPr>
        <w:t>CBT</w:t>
      </w:r>
      <w:r>
        <w:rPr>
          <w:sz w:val="24"/>
          <w:szCs w:val="24"/>
        </w:rPr>
        <w:t>疗效。</w:t>
      </w:r>
      <w:r>
        <w:rPr>
          <w:color w:val="000000"/>
          <w:kern w:val="0"/>
          <w:sz w:val="24"/>
          <w:szCs w:val="24"/>
        </w:rPr>
        <w:t>本项目采用</w:t>
      </w:r>
      <w:r>
        <w:rPr>
          <w:bCs/>
          <w:sz w:val="24"/>
          <w:szCs w:val="24"/>
        </w:rPr>
        <w:t>随机对照</w:t>
      </w:r>
      <w:r>
        <w:rPr>
          <w:rFonts w:hint="eastAsia"/>
          <w:bCs/>
          <w:sz w:val="24"/>
          <w:szCs w:val="24"/>
        </w:rPr>
        <w:t>和纵向研究设计</w:t>
      </w:r>
      <w:r>
        <w:rPr>
          <w:color w:val="000000"/>
          <w:kern w:val="0"/>
          <w:sz w:val="24"/>
          <w:szCs w:val="24"/>
        </w:rPr>
        <w:t>：</w:t>
      </w:r>
      <w:r>
        <w:rPr>
          <w:color w:val="000000"/>
          <w:kern w:val="0"/>
          <w:sz w:val="24"/>
          <w:szCs w:val="24"/>
        </w:rPr>
        <w:t>1.</w:t>
      </w:r>
      <w:r>
        <w:rPr>
          <w:color w:val="000000"/>
          <w:kern w:val="0"/>
          <w:sz w:val="24"/>
          <w:szCs w:val="24"/>
        </w:rPr>
        <w:t>结合行为学和</w:t>
      </w:r>
      <w:r>
        <w:rPr>
          <w:color w:val="000000"/>
          <w:kern w:val="0"/>
          <w:sz w:val="24"/>
          <w:szCs w:val="24"/>
        </w:rPr>
        <w:t>fMRI</w:t>
      </w:r>
      <w:r>
        <w:rPr>
          <w:color w:val="000000"/>
          <w:kern w:val="0"/>
          <w:sz w:val="24"/>
          <w:szCs w:val="24"/>
        </w:rPr>
        <w:t>对</w:t>
      </w:r>
      <w:r>
        <w:rPr>
          <w:color w:val="000000"/>
          <w:kern w:val="0"/>
          <w:sz w:val="24"/>
          <w:szCs w:val="24"/>
        </w:rPr>
        <w:t>AN</w:t>
      </w:r>
      <w:r>
        <w:rPr>
          <w:color w:val="000000"/>
          <w:kern w:val="0"/>
          <w:sz w:val="24"/>
          <w:szCs w:val="24"/>
        </w:rPr>
        <w:t>患者</w:t>
      </w:r>
      <w:r>
        <w:rPr>
          <w:rFonts w:hint="eastAsia"/>
          <w:color w:val="000000"/>
          <w:kern w:val="0"/>
          <w:sz w:val="24"/>
          <w:szCs w:val="24"/>
        </w:rPr>
        <w:t>进行横断面结合纵向研究</w:t>
      </w:r>
      <w:r>
        <w:rPr>
          <w:color w:val="000000"/>
          <w:kern w:val="0"/>
          <w:sz w:val="24"/>
          <w:szCs w:val="24"/>
        </w:rPr>
        <w:t>，明确</w:t>
      </w:r>
      <w:r>
        <w:rPr>
          <w:rStyle w:val="fontstyle01"/>
          <w:rFonts w:ascii="Times New Roman" w:hAnsi="Times New Roman" w:hint="default"/>
        </w:rPr>
        <w:t>AN</w:t>
      </w:r>
      <w:r>
        <w:rPr>
          <w:bCs/>
          <w:sz w:val="24"/>
          <w:szCs w:val="24"/>
        </w:rPr>
        <w:t>发病</w:t>
      </w:r>
      <w:r>
        <w:rPr>
          <w:rFonts w:hint="eastAsia"/>
          <w:bCs/>
          <w:sz w:val="24"/>
          <w:szCs w:val="24"/>
        </w:rPr>
        <w:t>假说</w:t>
      </w:r>
      <w:r>
        <w:rPr>
          <w:rStyle w:val="fontstyle01"/>
          <w:rFonts w:ascii="Times New Roman" w:hAnsi="Times New Roman" w:hint="default"/>
        </w:rPr>
        <w:t>；</w:t>
      </w:r>
      <w:r>
        <w:rPr>
          <w:rStyle w:val="fontstyle01"/>
          <w:rFonts w:ascii="Times New Roman" w:hAnsi="Times New Roman" w:hint="default"/>
        </w:rPr>
        <w:t>2.</w:t>
      </w:r>
      <w:r>
        <w:rPr>
          <w:rStyle w:val="fontstyle01"/>
          <w:rFonts w:ascii="Times New Roman" w:hAnsi="Times New Roman" w:hint="default"/>
        </w:rPr>
        <w:t>将</w:t>
      </w:r>
      <w:r>
        <w:rPr>
          <w:rStyle w:val="fontstyle01"/>
          <w:rFonts w:ascii="Times New Roman" w:hAnsi="Times New Roman" w:hint="default"/>
        </w:rPr>
        <w:t>AN</w:t>
      </w:r>
      <w:r>
        <w:rPr>
          <w:rStyle w:val="fontstyle01"/>
          <w:rFonts w:ascii="Times New Roman" w:hAnsi="Times New Roman" w:hint="default"/>
        </w:rPr>
        <w:t>患者随机分成</w:t>
      </w:r>
      <w:proofErr w:type="spellStart"/>
      <w:r>
        <w:rPr>
          <w:rStyle w:val="fontstyle01"/>
          <w:rFonts w:ascii="Times New Roman" w:hAnsi="Times New Roman" w:hint="default"/>
        </w:rPr>
        <w:t>CBT+dTMS</w:t>
      </w:r>
      <w:proofErr w:type="spellEnd"/>
      <w:r>
        <w:rPr>
          <w:color w:val="000000"/>
          <w:kern w:val="0"/>
          <w:sz w:val="24"/>
          <w:szCs w:val="24"/>
        </w:rPr>
        <w:t>治疗组和</w:t>
      </w:r>
      <w:r>
        <w:rPr>
          <w:color w:val="000000"/>
          <w:kern w:val="0"/>
          <w:sz w:val="24"/>
          <w:szCs w:val="24"/>
        </w:rPr>
        <w:t>CBT+</w:t>
      </w:r>
      <w:r>
        <w:rPr>
          <w:color w:val="000000"/>
          <w:kern w:val="0"/>
          <w:sz w:val="24"/>
          <w:szCs w:val="24"/>
        </w:rPr>
        <w:t>伪刺激组</w:t>
      </w:r>
      <w:r>
        <w:rPr>
          <w:rStyle w:val="fontstyle01"/>
          <w:rFonts w:ascii="Times New Roman" w:hAnsi="Times New Roman" w:hint="default"/>
        </w:rPr>
        <w:t>进行治疗及随访，</w:t>
      </w:r>
      <w:r>
        <w:rPr>
          <w:bCs/>
          <w:sz w:val="24"/>
          <w:szCs w:val="24"/>
        </w:rPr>
        <w:t>证实团体</w:t>
      </w:r>
      <w:r>
        <w:rPr>
          <w:bCs/>
          <w:sz w:val="24"/>
          <w:szCs w:val="24"/>
        </w:rPr>
        <w:t>CBT</w:t>
      </w:r>
      <w:r>
        <w:rPr>
          <w:bCs/>
          <w:sz w:val="24"/>
          <w:szCs w:val="24"/>
        </w:rPr>
        <w:t>联合</w:t>
      </w:r>
      <w:proofErr w:type="spellStart"/>
      <w:r>
        <w:rPr>
          <w:bCs/>
          <w:sz w:val="24"/>
          <w:szCs w:val="24"/>
        </w:rPr>
        <w:t>dTMS</w:t>
      </w:r>
      <w:proofErr w:type="spellEnd"/>
      <w:r>
        <w:rPr>
          <w:bCs/>
          <w:sz w:val="24"/>
          <w:szCs w:val="24"/>
        </w:rPr>
        <w:t>疗效优于单一团体</w:t>
      </w:r>
      <w:r>
        <w:rPr>
          <w:bCs/>
          <w:sz w:val="24"/>
          <w:szCs w:val="24"/>
        </w:rPr>
        <w:t>CBT</w:t>
      </w:r>
      <w:r>
        <w:rPr>
          <w:bCs/>
          <w:sz w:val="24"/>
          <w:szCs w:val="24"/>
        </w:rPr>
        <w:t>，</w:t>
      </w:r>
      <w:r>
        <w:rPr>
          <w:rStyle w:val="fontstyle01"/>
          <w:rFonts w:ascii="Times New Roman" w:hAnsi="Times New Roman" w:hint="default"/>
        </w:rPr>
        <w:t>明确</w:t>
      </w:r>
      <w:proofErr w:type="spellStart"/>
      <w:r>
        <w:rPr>
          <w:color w:val="000000"/>
          <w:sz w:val="24"/>
          <w:szCs w:val="24"/>
        </w:rPr>
        <w:t>dTMS</w:t>
      </w:r>
      <w:proofErr w:type="spellEnd"/>
      <w:r>
        <w:rPr>
          <w:color w:val="000000"/>
          <w:sz w:val="24"/>
          <w:szCs w:val="24"/>
        </w:rPr>
        <w:t>对团体</w:t>
      </w:r>
      <w:r>
        <w:rPr>
          <w:color w:val="000000"/>
          <w:sz w:val="24"/>
          <w:szCs w:val="24"/>
        </w:rPr>
        <w:t>CBT</w:t>
      </w:r>
      <w:r>
        <w:rPr>
          <w:color w:val="000000"/>
          <w:sz w:val="24"/>
          <w:szCs w:val="24"/>
        </w:rPr>
        <w:t>的增效机制</w:t>
      </w:r>
      <w:r>
        <w:rPr>
          <w:rFonts w:hint="eastAsia"/>
          <w:color w:val="000000"/>
          <w:sz w:val="24"/>
          <w:szCs w:val="24"/>
        </w:rPr>
        <w:t>，</w:t>
      </w:r>
      <w:r w:rsidR="008E22CB" w:rsidRPr="008E22CB">
        <w:rPr>
          <w:bCs/>
          <w:sz w:val="24"/>
          <w:szCs w:val="24"/>
        </w:rPr>
        <w:t>为精准治疗提供</w:t>
      </w:r>
      <w:r w:rsidR="008E22CB" w:rsidRPr="008E22CB">
        <w:rPr>
          <w:rFonts w:hint="eastAsia"/>
          <w:bCs/>
          <w:sz w:val="24"/>
          <w:szCs w:val="24"/>
        </w:rPr>
        <w:t>科学</w:t>
      </w:r>
      <w:r w:rsidR="008E22CB" w:rsidRPr="008E22CB">
        <w:rPr>
          <w:bCs/>
          <w:sz w:val="24"/>
          <w:szCs w:val="24"/>
        </w:rPr>
        <w:t>依据</w:t>
      </w:r>
      <w:r w:rsidR="008E22CB" w:rsidRPr="008E22CB">
        <w:rPr>
          <w:rFonts w:hint="eastAsia"/>
          <w:bCs/>
          <w:sz w:val="24"/>
          <w:szCs w:val="24"/>
        </w:rPr>
        <w:t>。</w:t>
      </w:r>
    </w:p>
    <w:bookmarkEnd w:id="0"/>
    <w:p w14:paraId="2EBB0A2D" w14:textId="77777777" w:rsidR="00863EFC" w:rsidRPr="00EC5E14" w:rsidRDefault="00863EFC" w:rsidP="00EC5E14">
      <w:pPr>
        <w:snapToGrid w:val="0"/>
        <w:spacing w:beforeLines="50" w:before="156" w:afterLines="50" w:after="156" w:line="360" w:lineRule="auto"/>
        <w:rPr>
          <w:color w:val="000000"/>
          <w:kern w:val="0"/>
          <w:sz w:val="24"/>
          <w:szCs w:val="24"/>
        </w:rPr>
      </w:pPr>
    </w:p>
    <w:p w14:paraId="58823684" w14:textId="77777777" w:rsidR="00863EFC" w:rsidRPr="00EC5E14" w:rsidRDefault="00056780" w:rsidP="00EC5E14">
      <w:pPr>
        <w:snapToGrid w:val="0"/>
        <w:spacing w:afterLines="50" w:after="156" w:line="360" w:lineRule="auto"/>
        <w:rPr>
          <w:b/>
          <w:bCs/>
          <w:sz w:val="24"/>
          <w:szCs w:val="24"/>
        </w:rPr>
      </w:pPr>
      <w:r w:rsidRPr="00EC5E14">
        <w:rPr>
          <w:b/>
          <w:bCs/>
          <w:sz w:val="24"/>
          <w:szCs w:val="24"/>
        </w:rPr>
        <w:t>英文摘要</w:t>
      </w:r>
    </w:p>
    <w:p w14:paraId="16723B73" w14:textId="77777777" w:rsidR="00863EFC" w:rsidRDefault="005E2D9A" w:rsidP="00EC5E14">
      <w:pPr>
        <w:widowControl/>
        <w:spacing w:line="360" w:lineRule="auto"/>
        <w:ind w:firstLineChars="100" w:firstLine="270"/>
        <w:jc w:val="left"/>
        <w:rPr>
          <w:spacing w:val="15"/>
          <w:sz w:val="24"/>
          <w:szCs w:val="24"/>
        </w:rPr>
      </w:pPr>
      <w:r w:rsidRPr="005E2D9A">
        <w:rPr>
          <w:spacing w:val="15"/>
          <w:sz w:val="24"/>
          <w:szCs w:val="24"/>
        </w:rPr>
        <w:t xml:space="preserve">Anorexia nervosa (AN) is a chronic and refractory mental disorder with high mortality and a rapidly increasing prevalence. The core symptom is excessive concern with body shape/weight and excessive control behavior. Based on previous research and literature review, it has been found that the anterior cingulate cortex (ACC) is over-activated in AN and exhibits abnormal connectivity with multiple brain regions, leading to the proposal of the "AN-ACC pathological network" hypothesis. Group cognitive behavioral therapy (CBT) is a feasible and effective psychological therapy </w:t>
      </w:r>
      <w:r w:rsidRPr="005E2D9A">
        <w:rPr>
          <w:spacing w:val="15"/>
          <w:sz w:val="24"/>
          <w:szCs w:val="24"/>
        </w:rPr>
        <w:lastRenderedPageBreak/>
        <w:t xml:space="preserve">for AN in China, which works by inhibiting ACC activity. However, its effectiveness is limited due to the co-occurring </w:t>
      </w:r>
      <w:r w:rsidR="00EC5E14">
        <w:rPr>
          <w:rFonts w:hint="eastAsia"/>
          <w:spacing w:val="15"/>
          <w:sz w:val="24"/>
          <w:szCs w:val="24"/>
        </w:rPr>
        <w:t>a</w:t>
      </w:r>
      <w:r w:rsidR="00EC5E14" w:rsidRPr="00EC5E14">
        <w:rPr>
          <w:spacing w:val="15"/>
          <w:sz w:val="24"/>
          <w:szCs w:val="24"/>
        </w:rPr>
        <w:t>lexithymia</w:t>
      </w:r>
      <w:r w:rsidRPr="005E2D9A">
        <w:rPr>
          <w:spacing w:val="15"/>
          <w:sz w:val="24"/>
          <w:szCs w:val="24"/>
        </w:rPr>
        <w:t xml:space="preserve"> in AN that impede the effect of CBT, which is related to ACC activation. Deep transcranial magnetic stimulation (</w:t>
      </w:r>
      <w:proofErr w:type="spellStart"/>
      <w:r w:rsidRPr="005E2D9A">
        <w:rPr>
          <w:spacing w:val="15"/>
          <w:sz w:val="24"/>
          <w:szCs w:val="24"/>
        </w:rPr>
        <w:t>dTMS</w:t>
      </w:r>
      <w:proofErr w:type="spellEnd"/>
      <w:r w:rsidRPr="005E2D9A">
        <w:rPr>
          <w:spacing w:val="15"/>
          <w:sz w:val="24"/>
          <w:szCs w:val="24"/>
        </w:rPr>
        <w:t xml:space="preserve">) is a new, safe and non-invasive physical intervention technology. Low-frequency stimulation of the ACC may synergistically enhance the inhibition of ACC activity and improve the therapeutic effect of group CBT. This project adopts a randomized controlled and longitudinal study design to: 1. Conduct a cross-sectional and longitudinal study of AN patients using behavioral and fMRI techniques to clarify the AN pathological network hypothesis; 2. Randomly divide AN patients into a </w:t>
      </w:r>
      <w:proofErr w:type="spellStart"/>
      <w:r w:rsidRPr="005E2D9A">
        <w:rPr>
          <w:spacing w:val="15"/>
          <w:sz w:val="24"/>
          <w:szCs w:val="24"/>
        </w:rPr>
        <w:t>CBT+dTMS</w:t>
      </w:r>
      <w:proofErr w:type="spellEnd"/>
      <w:r w:rsidRPr="005E2D9A">
        <w:rPr>
          <w:spacing w:val="15"/>
          <w:sz w:val="24"/>
          <w:szCs w:val="24"/>
        </w:rPr>
        <w:t xml:space="preserve"> treatment group and a </w:t>
      </w:r>
      <w:proofErr w:type="spellStart"/>
      <w:r w:rsidRPr="005E2D9A">
        <w:rPr>
          <w:spacing w:val="15"/>
          <w:sz w:val="24"/>
          <w:szCs w:val="24"/>
        </w:rPr>
        <w:t>CBT+sham</w:t>
      </w:r>
      <w:proofErr w:type="spellEnd"/>
      <w:r w:rsidRPr="005E2D9A">
        <w:rPr>
          <w:spacing w:val="15"/>
          <w:sz w:val="24"/>
          <w:szCs w:val="24"/>
        </w:rPr>
        <w:t xml:space="preserve"> stimulation group for treatment and follow-up, confirming that group CBT combined with </w:t>
      </w:r>
      <w:proofErr w:type="spellStart"/>
      <w:r w:rsidRPr="005E2D9A">
        <w:rPr>
          <w:spacing w:val="15"/>
          <w:sz w:val="24"/>
          <w:szCs w:val="24"/>
        </w:rPr>
        <w:t>dTMS</w:t>
      </w:r>
      <w:proofErr w:type="spellEnd"/>
      <w:r w:rsidRPr="005E2D9A">
        <w:rPr>
          <w:spacing w:val="15"/>
          <w:sz w:val="24"/>
          <w:szCs w:val="24"/>
        </w:rPr>
        <w:t xml:space="preserve"> is more effective than single group CBT, and clarifying the mechanism by which </w:t>
      </w:r>
      <w:proofErr w:type="spellStart"/>
      <w:r w:rsidRPr="005E2D9A">
        <w:rPr>
          <w:spacing w:val="15"/>
          <w:sz w:val="24"/>
          <w:szCs w:val="24"/>
        </w:rPr>
        <w:t>dTMS</w:t>
      </w:r>
      <w:proofErr w:type="spellEnd"/>
      <w:r w:rsidRPr="005E2D9A">
        <w:rPr>
          <w:spacing w:val="15"/>
          <w:sz w:val="24"/>
          <w:szCs w:val="24"/>
        </w:rPr>
        <w:t xml:space="preserve"> enhances the effectiveness of group CBT, providing a scientific basis for precision treatment.</w:t>
      </w:r>
    </w:p>
    <w:p w14:paraId="375F67EB" w14:textId="77777777" w:rsidR="00D66130" w:rsidRDefault="00D66130" w:rsidP="00D66130">
      <w:pPr>
        <w:spacing w:beforeLines="50" w:before="156" w:afterLines="50" w:after="156" w:line="360" w:lineRule="auto"/>
        <w:rPr>
          <w:sz w:val="24"/>
          <w:szCs w:val="24"/>
        </w:rPr>
      </w:pPr>
    </w:p>
    <w:p w14:paraId="6222849A" w14:textId="77777777" w:rsidR="00863EFC" w:rsidRDefault="00056780" w:rsidP="00EC5E14">
      <w:pPr>
        <w:spacing w:line="360" w:lineRule="auto"/>
        <w:rPr>
          <w:sz w:val="24"/>
          <w:szCs w:val="24"/>
        </w:rPr>
      </w:pPr>
      <w:r>
        <w:rPr>
          <w:sz w:val="24"/>
          <w:szCs w:val="24"/>
        </w:rPr>
        <w:t>中文关键词：神经性厌食；认知行为治疗；深部经颅磁刺激；前扣带回；神经机制</w:t>
      </w:r>
    </w:p>
    <w:p w14:paraId="6145E6CE" w14:textId="77777777" w:rsidR="00863EFC" w:rsidRDefault="00056780" w:rsidP="00EC5E14">
      <w:pPr>
        <w:widowControl/>
        <w:spacing w:line="360" w:lineRule="auto"/>
        <w:rPr>
          <w:kern w:val="0"/>
          <w:sz w:val="24"/>
          <w:szCs w:val="24"/>
        </w:rPr>
      </w:pPr>
      <w:r>
        <w:rPr>
          <w:sz w:val="24"/>
          <w:szCs w:val="24"/>
        </w:rPr>
        <w:t>英文关键词：</w:t>
      </w:r>
      <w:r>
        <w:rPr>
          <w:sz w:val="24"/>
          <w:szCs w:val="24"/>
        </w:rPr>
        <w:t xml:space="preserve">Anorexia nervosa; Cognitive behavior therapy; Deep transcranial magnetic stimulation; Anterior cingulate cortex; Neural </w:t>
      </w:r>
      <w:r w:rsidR="00D66130">
        <w:rPr>
          <w:sz w:val="24"/>
          <w:szCs w:val="24"/>
        </w:rPr>
        <w:t>m</w:t>
      </w:r>
      <w:r>
        <w:rPr>
          <w:sz w:val="24"/>
          <w:szCs w:val="24"/>
        </w:rPr>
        <w:t>echanisms</w:t>
      </w:r>
    </w:p>
    <w:p w14:paraId="51B44507" w14:textId="77777777" w:rsidR="00863EFC" w:rsidRPr="002B12E0" w:rsidRDefault="00863EFC" w:rsidP="002B12E0">
      <w:pPr>
        <w:snapToGrid w:val="0"/>
        <w:spacing w:afterLines="50" w:after="156" w:line="360" w:lineRule="auto"/>
        <w:rPr>
          <w:b/>
          <w:bCs/>
          <w:sz w:val="44"/>
          <w:szCs w:val="44"/>
        </w:rPr>
      </w:pPr>
    </w:p>
    <w:p w14:paraId="0BC8EF5E" w14:textId="77777777" w:rsidR="00863EFC" w:rsidRDefault="00056780" w:rsidP="00EC5E14">
      <w:pPr>
        <w:widowControl/>
        <w:spacing w:line="360" w:lineRule="auto"/>
        <w:jc w:val="left"/>
        <w:rPr>
          <w:sz w:val="28"/>
          <w:szCs w:val="28"/>
        </w:rPr>
      </w:pPr>
      <w:r>
        <w:rPr>
          <w:b/>
          <w:bCs/>
          <w:sz w:val="44"/>
          <w:szCs w:val="44"/>
        </w:rPr>
        <w:br w:type="page"/>
      </w:r>
      <w:r>
        <w:rPr>
          <w:sz w:val="28"/>
          <w:szCs w:val="28"/>
        </w:rPr>
        <w:lastRenderedPageBreak/>
        <w:t>【聚焦前沿，独辟蹊径】</w:t>
      </w:r>
    </w:p>
    <w:p w14:paraId="3693AA1D" w14:textId="16445AED" w:rsidR="00863EFC" w:rsidRDefault="00056780" w:rsidP="00EC5E14">
      <w:pPr>
        <w:snapToGrid w:val="0"/>
        <w:spacing w:afterLines="50" w:after="156" w:line="360" w:lineRule="auto"/>
        <w:ind w:firstLineChars="200" w:firstLine="480"/>
        <w:jc w:val="left"/>
        <w:rPr>
          <w:sz w:val="24"/>
          <w:szCs w:val="24"/>
        </w:rPr>
      </w:pPr>
      <w:r>
        <w:rPr>
          <w:color w:val="000000"/>
          <w:kern w:val="0"/>
          <w:sz w:val="24"/>
          <w:szCs w:val="24"/>
        </w:rPr>
        <w:t>厌食症</w:t>
      </w:r>
      <w:r w:rsidR="009D277A">
        <w:rPr>
          <w:rFonts w:hint="eastAsia"/>
          <w:color w:val="000000"/>
          <w:kern w:val="0"/>
          <w:sz w:val="24"/>
          <w:szCs w:val="24"/>
        </w:rPr>
        <w:t>(</w:t>
      </w:r>
      <w:r>
        <w:rPr>
          <w:color w:val="000000"/>
          <w:kern w:val="0"/>
          <w:sz w:val="24"/>
          <w:szCs w:val="24"/>
        </w:rPr>
        <w:t>AN</w:t>
      </w:r>
      <w:r w:rsidR="009D277A">
        <w:rPr>
          <w:rFonts w:hint="eastAsia"/>
          <w:color w:val="000000"/>
          <w:kern w:val="0"/>
          <w:sz w:val="24"/>
          <w:szCs w:val="24"/>
        </w:rPr>
        <w:t>)</w:t>
      </w:r>
      <w:r>
        <w:rPr>
          <w:color w:val="000000"/>
          <w:kern w:val="0"/>
          <w:sz w:val="24"/>
          <w:szCs w:val="24"/>
        </w:rPr>
        <w:t>是一类女性高发、</w:t>
      </w:r>
      <w:r>
        <w:rPr>
          <w:sz w:val="24"/>
          <w:szCs w:val="24"/>
        </w:rPr>
        <w:t>高死亡率、</w:t>
      </w:r>
      <w:r w:rsidR="008E22CB">
        <w:rPr>
          <w:rFonts w:hint="eastAsia"/>
          <w:sz w:val="24"/>
          <w:szCs w:val="24"/>
        </w:rPr>
        <w:t>我国</w:t>
      </w:r>
      <w:r>
        <w:rPr>
          <w:sz w:val="24"/>
          <w:szCs w:val="24"/>
        </w:rPr>
        <w:t>患病率快速</w:t>
      </w:r>
      <w:r>
        <w:rPr>
          <w:rFonts w:hint="eastAsia"/>
          <w:sz w:val="24"/>
          <w:szCs w:val="24"/>
        </w:rPr>
        <w:t>增长</w:t>
      </w:r>
      <w:r>
        <w:rPr>
          <w:sz w:val="24"/>
          <w:szCs w:val="24"/>
        </w:rPr>
        <w:t>的慢性难治性精神障碍。对体形</w:t>
      </w:r>
      <w:r>
        <w:rPr>
          <w:sz w:val="24"/>
          <w:szCs w:val="24"/>
        </w:rPr>
        <w:t>/</w:t>
      </w:r>
      <w:r>
        <w:rPr>
          <w:sz w:val="24"/>
          <w:szCs w:val="24"/>
        </w:rPr>
        <w:t>体重过度关注、过度限制进食和过度运动等过度控制行为是</w:t>
      </w:r>
      <w:r>
        <w:rPr>
          <w:sz w:val="24"/>
          <w:szCs w:val="24"/>
        </w:rPr>
        <w:t>AN</w:t>
      </w:r>
      <w:r>
        <w:rPr>
          <w:sz w:val="24"/>
          <w:szCs w:val="24"/>
        </w:rPr>
        <w:t>的两大核心症状。</w:t>
      </w:r>
      <w:r>
        <w:rPr>
          <w:sz w:val="24"/>
          <w:szCs w:val="28"/>
        </w:rPr>
        <w:t>由于</w:t>
      </w:r>
      <w:r>
        <w:rPr>
          <w:sz w:val="24"/>
          <w:szCs w:val="24"/>
        </w:rPr>
        <w:t>AN</w:t>
      </w:r>
      <w:r>
        <w:rPr>
          <w:sz w:val="24"/>
          <w:szCs w:val="24"/>
        </w:rPr>
        <w:t>病理机制尚未阐明</w:t>
      </w:r>
      <w:r>
        <w:rPr>
          <w:sz w:val="24"/>
          <w:szCs w:val="28"/>
        </w:rPr>
        <w:t>，导致无法精准施治，治疗</w:t>
      </w:r>
      <w:r w:rsidR="00675054">
        <w:rPr>
          <w:rFonts w:hint="eastAsia"/>
          <w:sz w:val="24"/>
          <w:szCs w:val="28"/>
        </w:rPr>
        <w:t>效果</w:t>
      </w:r>
      <w:r>
        <w:rPr>
          <w:sz w:val="24"/>
          <w:szCs w:val="28"/>
        </w:rPr>
        <w:t>欠佳</w:t>
      </w:r>
      <w:r w:rsidR="00675054">
        <w:rPr>
          <w:rFonts w:hint="eastAsia"/>
          <w:sz w:val="24"/>
          <w:szCs w:val="28"/>
        </w:rPr>
        <w:t>、</w:t>
      </w:r>
      <w:r>
        <w:rPr>
          <w:rFonts w:hint="eastAsia"/>
          <w:sz w:val="24"/>
          <w:szCs w:val="28"/>
        </w:rPr>
        <w:t>复发率高</w:t>
      </w:r>
      <w:r>
        <w:rPr>
          <w:sz w:val="24"/>
          <w:szCs w:val="28"/>
        </w:rPr>
        <w:t>，成人</w:t>
      </w:r>
      <w:r>
        <w:rPr>
          <w:sz w:val="24"/>
          <w:szCs w:val="28"/>
        </w:rPr>
        <w:t>AN</w:t>
      </w:r>
      <w:r>
        <w:rPr>
          <w:sz w:val="24"/>
          <w:szCs w:val="28"/>
        </w:rPr>
        <w:t>预后更差。</w:t>
      </w:r>
      <w:r>
        <w:rPr>
          <w:rFonts w:hint="eastAsia"/>
          <w:color w:val="000000"/>
          <w:kern w:val="0"/>
          <w:sz w:val="24"/>
          <w:szCs w:val="24"/>
        </w:rPr>
        <w:t>提高</w:t>
      </w:r>
      <w:r w:rsidR="008E22CB">
        <w:rPr>
          <w:rFonts w:hint="eastAsia"/>
          <w:color w:val="000000"/>
          <w:kern w:val="0"/>
          <w:sz w:val="24"/>
          <w:szCs w:val="24"/>
        </w:rPr>
        <w:t>成人</w:t>
      </w:r>
      <w:r w:rsidR="008E22CB">
        <w:rPr>
          <w:rFonts w:hint="eastAsia"/>
          <w:color w:val="000000"/>
          <w:kern w:val="0"/>
          <w:sz w:val="24"/>
          <w:szCs w:val="24"/>
        </w:rPr>
        <w:t>A</w:t>
      </w:r>
      <w:r w:rsidR="008E22CB">
        <w:rPr>
          <w:color w:val="000000"/>
          <w:kern w:val="0"/>
          <w:sz w:val="24"/>
          <w:szCs w:val="24"/>
        </w:rPr>
        <w:t>N</w:t>
      </w:r>
      <w:r>
        <w:rPr>
          <w:rFonts w:hint="eastAsia"/>
          <w:color w:val="000000"/>
          <w:kern w:val="0"/>
          <w:sz w:val="24"/>
          <w:szCs w:val="24"/>
        </w:rPr>
        <w:t>疗效</w:t>
      </w:r>
      <w:r>
        <w:rPr>
          <w:color w:val="000000"/>
          <w:kern w:val="0"/>
          <w:sz w:val="24"/>
          <w:szCs w:val="24"/>
        </w:rPr>
        <w:t>是当前临床</w:t>
      </w:r>
      <w:r w:rsidR="00827B4F">
        <w:rPr>
          <w:rFonts w:hint="eastAsia"/>
          <w:color w:val="000000"/>
          <w:kern w:val="0"/>
          <w:sz w:val="24"/>
          <w:szCs w:val="24"/>
        </w:rPr>
        <w:t>亟需</w:t>
      </w:r>
      <w:r w:rsidR="008E22CB">
        <w:rPr>
          <w:color w:val="000000"/>
          <w:kern w:val="0"/>
          <w:sz w:val="24"/>
          <w:szCs w:val="24"/>
        </w:rPr>
        <w:t>解决的</w:t>
      </w:r>
      <w:r>
        <w:rPr>
          <w:color w:val="000000"/>
          <w:kern w:val="0"/>
          <w:sz w:val="24"/>
          <w:szCs w:val="24"/>
        </w:rPr>
        <w:t>难题</w:t>
      </w:r>
      <w:r>
        <w:rPr>
          <w:rFonts w:hint="eastAsia"/>
          <w:color w:val="000000"/>
          <w:kern w:val="0"/>
          <w:sz w:val="24"/>
          <w:szCs w:val="24"/>
        </w:rPr>
        <w:t>。</w:t>
      </w:r>
    </w:p>
    <w:p w14:paraId="59F1E084" w14:textId="18E1A122" w:rsidR="00863EFC" w:rsidRDefault="00056780" w:rsidP="00EC5E14">
      <w:pPr>
        <w:snapToGrid w:val="0"/>
        <w:spacing w:afterLines="50" w:after="156" w:line="360" w:lineRule="auto"/>
        <w:ind w:firstLineChars="200" w:firstLine="480"/>
        <w:jc w:val="left"/>
        <w:rPr>
          <w:sz w:val="24"/>
          <w:szCs w:val="24"/>
        </w:rPr>
      </w:pPr>
      <w:r>
        <w:rPr>
          <w:color w:val="000000"/>
          <w:kern w:val="0"/>
          <w:sz w:val="24"/>
          <w:szCs w:val="24"/>
        </w:rPr>
        <w:t>近年来国际上</w:t>
      </w:r>
      <w:r>
        <w:rPr>
          <w:rFonts w:hint="eastAsia"/>
          <w:color w:val="000000"/>
          <w:kern w:val="0"/>
          <w:sz w:val="24"/>
          <w:szCs w:val="24"/>
        </w:rPr>
        <w:t>公</w:t>
      </w:r>
      <w:r>
        <w:rPr>
          <w:color w:val="000000"/>
          <w:kern w:val="0"/>
          <w:sz w:val="24"/>
          <w:szCs w:val="24"/>
        </w:rPr>
        <w:t>认</w:t>
      </w:r>
      <w:r w:rsidR="00675054">
        <w:rPr>
          <w:rFonts w:hint="eastAsia"/>
          <w:color w:val="000000"/>
          <w:kern w:val="0"/>
          <w:sz w:val="24"/>
          <w:szCs w:val="24"/>
        </w:rPr>
        <w:t>A</w:t>
      </w:r>
      <w:r w:rsidR="00675054">
        <w:rPr>
          <w:color w:val="000000"/>
          <w:kern w:val="0"/>
          <w:sz w:val="24"/>
          <w:szCs w:val="24"/>
        </w:rPr>
        <w:t>N</w:t>
      </w:r>
      <w:r w:rsidR="00675054">
        <w:rPr>
          <w:rFonts w:hint="eastAsia"/>
          <w:color w:val="000000"/>
          <w:kern w:val="0"/>
          <w:sz w:val="24"/>
          <w:szCs w:val="24"/>
        </w:rPr>
        <w:t>是</w:t>
      </w:r>
      <w:r>
        <w:rPr>
          <w:color w:val="000000"/>
          <w:kern w:val="0"/>
          <w:sz w:val="24"/>
          <w:szCs w:val="24"/>
        </w:rPr>
        <w:t>复杂</w:t>
      </w:r>
      <w:r>
        <w:rPr>
          <w:rFonts w:hint="eastAsia"/>
          <w:color w:val="000000"/>
          <w:kern w:val="0"/>
          <w:sz w:val="24"/>
          <w:szCs w:val="24"/>
        </w:rPr>
        <w:t>性“</w:t>
      </w:r>
      <w:r>
        <w:rPr>
          <w:color w:val="000000"/>
          <w:kern w:val="0"/>
          <w:sz w:val="24"/>
          <w:szCs w:val="24"/>
        </w:rPr>
        <w:t>脑疾病</w:t>
      </w:r>
      <w:r>
        <w:rPr>
          <w:rFonts w:hint="eastAsia"/>
          <w:color w:val="000000"/>
          <w:kern w:val="0"/>
          <w:sz w:val="24"/>
          <w:szCs w:val="24"/>
        </w:rPr>
        <w:t>”</w:t>
      </w:r>
      <w:r>
        <w:rPr>
          <w:color w:val="000000"/>
          <w:kern w:val="0"/>
          <w:sz w:val="24"/>
          <w:szCs w:val="24"/>
        </w:rPr>
        <w:t>，其脑机制研究是热点。本项目聚焦前沿，从</w:t>
      </w:r>
      <w:r>
        <w:rPr>
          <w:color w:val="000000"/>
          <w:kern w:val="0"/>
          <w:sz w:val="24"/>
          <w:szCs w:val="24"/>
        </w:rPr>
        <w:t>AN</w:t>
      </w:r>
      <w:r>
        <w:rPr>
          <w:color w:val="000000"/>
          <w:kern w:val="0"/>
          <w:sz w:val="24"/>
          <w:szCs w:val="24"/>
        </w:rPr>
        <w:t>的两大核心症状出发开展多模态脑机制研究。基于项目组前期研究</w:t>
      </w:r>
      <w:r w:rsidR="00675054">
        <w:rPr>
          <w:color w:val="000000"/>
          <w:kern w:val="0"/>
          <w:sz w:val="24"/>
          <w:szCs w:val="24"/>
        </w:rPr>
        <w:t>和文献复习</w:t>
      </w:r>
      <w:r>
        <w:rPr>
          <w:color w:val="000000"/>
          <w:kern w:val="0"/>
          <w:sz w:val="24"/>
          <w:szCs w:val="24"/>
        </w:rPr>
        <w:t>，发现</w:t>
      </w:r>
      <w:r>
        <w:rPr>
          <w:sz w:val="24"/>
          <w:szCs w:val="24"/>
        </w:rPr>
        <w:t>前扣带回</w:t>
      </w:r>
      <w:r w:rsidR="009D277A">
        <w:rPr>
          <w:rFonts w:hint="eastAsia"/>
          <w:sz w:val="24"/>
          <w:szCs w:val="24"/>
        </w:rPr>
        <w:t>(</w:t>
      </w:r>
      <w:r>
        <w:rPr>
          <w:sz w:val="24"/>
          <w:szCs w:val="24"/>
        </w:rPr>
        <w:t>ACC</w:t>
      </w:r>
      <w:r w:rsidR="009D277A">
        <w:rPr>
          <w:sz w:val="24"/>
          <w:szCs w:val="24"/>
        </w:rPr>
        <w:t>)</w:t>
      </w:r>
      <w:r>
        <w:rPr>
          <w:sz w:val="24"/>
          <w:szCs w:val="24"/>
        </w:rPr>
        <w:t>与</w:t>
      </w:r>
      <w:r>
        <w:rPr>
          <w:sz w:val="24"/>
          <w:szCs w:val="24"/>
        </w:rPr>
        <w:t>AN</w:t>
      </w:r>
      <w:r>
        <w:rPr>
          <w:sz w:val="24"/>
          <w:szCs w:val="24"/>
        </w:rPr>
        <w:t>的核心症状</w:t>
      </w:r>
      <w:r>
        <w:rPr>
          <w:rFonts w:hint="eastAsia"/>
          <w:sz w:val="24"/>
          <w:szCs w:val="24"/>
        </w:rPr>
        <w:t>密切相关</w:t>
      </w:r>
      <w:r>
        <w:rPr>
          <w:sz w:val="24"/>
          <w:szCs w:val="24"/>
        </w:rPr>
        <w:t>，</w:t>
      </w:r>
      <w:r>
        <w:rPr>
          <w:sz w:val="24"/>
          <w:szCs w:val="24"/>
        </w:rPr>
        <w:t>ACC</w:t>
      </w:r>
      <w:r>
        <w:rPr>
          <w:rFonts w:hint="eastAsia"/>
          <w:sz w:val="24"/>
          <w:szCs w:val="24"/>
        </w:rPr>
        <w:t>的过度激活</w:t>
      </w:r>
      <w:r w:rsidR="00675054">
        <w:rPr>
          <w:rFonts w:hint="eastAsia"/>
          <w:sz w:val="24"/>
          <w:szCs w:val="24"/>
        </w:rPr>
        <w:t>并</w:t>
      </w:r>
      <w:r>
        <w:rPr>
          <w:rFonts w:hint="eastAsia"/>
          <w:color w:val="000000"/>
          <w:kern w:val="0"/>
          <w:sz w:val="24"/>
          <w:szCs w:val="24"/>
        </w:rPr>
        <w:t>与其它脑区的功能</w:t>
      </w:r>
      <w:r>
        <w:rPr>
          <w:rFonts w:hint="eastAsia"/>
          <w:sz w:val="24"/>
          <w:szCs w:val="24"/>
        </w:rPr>
        <w:t>连接异常，</w:t>
      </w:r>
      <w:r w:rsidR="00675054">
        <w:rPr>
          <w:rFonts w:hint="eastAsia"/>
          <w:sz w:val="24"/>
          <w:szCs w:val="24"/>
        </w:rPr>
        <w:t>故提出</w:t>
      </w:r>
      <w:r w:rsidR="00675054">
        <w:rPr>
          <w:sz w:val="24"/>
          <w:szCs w:val="24"/>
        </w:rPr>
        <w:t>AN</w:t>
      </w:r>
      <w:r w:rsidR="00675054">
        <w:rPr>
          <w:sz w:val="24"/>
          <w:szCs w:val="24"/>
        </w:rPr>
        <w:t>发病的</w:t>
      </w:r>
      <w:r w:rsidR="00675054">
        <w:rPr>
          <w:rFonts w:hint="eastAsia"/>
          <w:sz w:val="24"/>
          <w:szCs w:val="24"/>
        </w:rPr>
        <w:t>“</w:t>
      </w:r>
      <w:r w:rsidR="00675054">
        <w:rPr>
          <w:sz w:val="24"/>
          <w:szCs w:val="24"/>
        </w:rPr>
        <w:t>AN-ACC</w:t>
      </w:r>
      <w:r w:rsidR="00675054">
        <w:rPr>
          <w:rFonts w:hint="eastAsia"/>
          <w:sz w:val="24"/>
          <w:szCs w:val="24"/>
        </w:rPr>
        <w:t>病理网络”</w:t>
      </w:r>
      <w:r w:rsidR="00675054">
        <w:rPr>
          <w:sz w:val="24"/>
          <w:szCs w:val="24"/>
        </w:rPr>
        <w:t>假说</w:t>
      </w:r>
      <w:r>
        <w:rPr>
          <w:sz w:val="24"/>
          <w:szCs w:val="24"/>
        </w:rPr>
        <w:t>。本项目试图通过验证</w:t>
      </w:r>
      <w:r w:rsidR="00675054">
        <w:rPr>
          <w:rFonts w:hint="eastAsia"/>
          <w:sz w:val="24"/>
          <w:szCs w:val="24"/>
        </w:rPr>
        <w:t>该假说</w:t>
      </w:r>
      <w:r>
        <w:rPr>
          <w:sz w:val="24"/>
          <w:szCs w:val="24"/>
        </w:rPr>
        <w:t>，进一步阐明</w:t>
      </w:r>
      <w:r>
        <w:rPr>
          <w:sz w:val="24"/>
          <w:szCs w:val="24"/>
        </w:rPr>
        <w:t>AN</w:t>
      </w:r>
      <w:r>
        <w:rPr>
          <w:sz w:val="24"/>
          <w:szCs w:val="24"/>
        </w:rPr>
        <w:t>的神经病理机制。</w:t>
      </w:r>
    </w:p>
    <w:p w14:paraId="2F3F1AD2" w14:textId="77777777" w:rsidR="00863EFC" w:rsidRDefault="00056780" w:rsidP="00EC5E14">
      <w:pPr>
        <w:snapToGrid w:val="0"/>
        <w:spacing w:afterLines="50" w:after="156" w:line="360" w:lineRule="auto"/>
        <w:ind w:firstLineChars="200" w:firstLine="480"/>
        <w:jc w:val="left"/>
        <w:rPr>
          <w:bCs/>
          <w:sz w:val="24"/>
          <w:szCs w:val="24"/>
        </w:rPr>
      </w:pPr>
      <w:r>
        <w:rPr>
          <w:sz w:val="24"/>
          <w:szCs w:val="24"/>
        </w:rPr>
        <w:t>团</w:t>
      </w:r>
      <w:r>
        <w:rPr>
          <w:color w:val="000000"/>
          <w:kern w:val="0"/>
          <w:sz w:val="24"/>
          <w:szCs w:val="24"/>
        </w:rPr>
        <w:t>体</w:t>
      </w:r>
      <w:r>
        <w:rPr>
          <w:color w:val="000000"/>
          <w:kern w:val="0"/>
          <w:sz w:val="24"/>
          <w:szCs w:val="24"/>
        </w:rPr>
        <w:t>CBT</w:t>
      </w:r>
      <w:r>
        <w:rPr>
          <w:color w:val="000000"/>
          <w:kern w:val="0"/>
          <w:sz w:val="24"/>
          <w:szCs w:val="24"/>
        </w:rPr>
        <w:t>是</w:t>
      </w:r>
      <w:r>
        <w:rPr>
          <w:rFonts w:hint="eastAsia"/>
          <w:color w:val="000000"/>
          <w:kern w:val="0"/>
          <w:sz w:val="24"/>
          <w:szCs w:val="24"/>
        </w:rPr>
        <w:t>当前符合我国国情的对</w:t>
      </w:r>
      <w:r>
        <w:rPr>
          <w:color w:val="000000"/>
          <w:kern w:val="0"/>
          <w:sz w:val="24"/>
          <w:szCs w:val="24"/>
        </w:rPr>
        <w:t>AN</w:t>
      </w:r>
      <w:r>
        <w:rPr>
          <w:color w:val="000000"/>
          <w:kern w:val="0"/>
          <w:sz w:val="24"/>
          <w:szCs w:val="24"/>
        </w:rPr>
        <w:t>现实可行</w:t>
      </w:r>
      <w:r w:rsidR="00827B4F">
        <w:rPr>
          <w:rFonts w:hint="eastAsia"/>
          <w:color w:val="000000"/>
          <w:kern w:val="0"/>
          <w:sz w:val="24"/>
          <w:szCs w:val="24"/>
        </w:rPr>
        <w:t>、经济</w:t>
      </w:r>
      <w:r w:rsidR="00675054">
        <w:rPr>
          <w:rFonts w:hint="eastAsia"/>
          <w:color w:val="000000"/>
          <w:kern w:val="0"/>
          <w:sz w:val="24"/>
          <w:szCs w:val="24"/>
        </w:rPr>
        <w:t>有效</w:t>
      </w:r>
      <w:r>
        <w:rPr>
          <w:color w:val="000000"/>
          <w:kern w:val="0"/>
          <w:sz w:val="24"/>
          <w:szCs w:val="24"/>
        </w:rPr>
        <w:t>的新型心理疗</w:t>
      </w:r>
      <w:r>
        <w:rPr>
          <w:rFonts w:hint="eastAsia"/>
          <w:color w:val="000000"/>
          <w:kern w:val="0"/>
          <w:sz w:val="24"/>
          <w:szCs w:val="24"/>
        </w:rPr>
        <w:t>法</w:t>
      </w:r>
      <w:r>
        <w:rPr>
          <w:color w:val="000000"/>
          <w:kern w:val="0"/>
          <w:sz w:val="24"/>
          <w:szCs w:val="24"/>
        </w:rPr>
        <w:t>，课题组前期已经证实团体</w:t>
      </w:r>
      <w:r>
        <w:rPr>
          <w:color w:val="000000"/>
          <w:kern w:val="0"/>
          <w:sz w:val="24"/>
          <w:szCs w:val="24"/>
        </w:rPr>
        <w:t>CBT</w:t>
      </w:r>
      <w:r>
        <w:rPr>
          <w:color w:val="000000"/>
          <w:kern w:val="0"/>
          <w:sz w:val="24"/>
          <w:szCs w:val="24"/>
        </w:rPr>
        <w:t>对成人</w:t>
      </w:r>
      <w:r>
        <w:rPr>
          <w:color w:val="000000"/>
          <w:kern w:val="0"/>
          <w:sz w:val="24"/>
          <w:szCs w:val="24"/>
        </w:rPr>
        <w:t>AN</w:t>
      </w:r>
      <w:r>
        <w:rPr>
          <w:rFonts w:hint="eastAsia"/>
          <w:color w:val="000000"/>
          <w:kern w:val="0"/>
          <w:sz w:val="24"/>
          <w:szCs w:val="24"/>
        </w:rPr>
        <w:t>治疗有效</w:t>
      </w:r>
      <w:r>
        <w:rPr>
          <w:color w:val="000000"/>
          <w:kern w:val="0"/>
          <w:sz w:val="24"/>
          <w:szCs w:val="24"/>
        </w:rPr>
        <w:t>，</w:t>
      </w:r>
      <w:r>
        <w:rPr>
          <w:rFonts w:hint="eastAsia"/>
          <w:color w:val="000000"/>
          <w:kern w:val="0"/>
          <w:sz w:val="24"/>
          <w:szCs w:val="24"/>
        </w:rPr>
        <w:t>但有效率</w:t>
      </w:r>
      <w:r>
        <w:rPr>
          <w:color w:val="000000"/>
          <w:kern w:val="0"/>
          <w:sz w:val="24"/>
          <w:szCs w:val="24"/>
        </w:rPr>
        <w:t>偏低</w:t>
      </w:r>
      <w:r>
        <w:rPr>
          <w:rFonts w:hint="eastAsia"/>
          <w:color w:val="000000"/>
          <w:kern w:val="0"/>
          <w:sz w:val="24"/>
          <w:szCs w:val="24"/>
        </w:rPr>
        <w:t>，</w:t>
      </w:r>
      <w:r>
        <w:rPr>
          <w:sz w:val="24"/>
          <w:szCs w:val="24"/>
        </w:rPr>
        <w:t>原因可能与</w:t>
      </w:r>
      <w:r>
        <w:rPr>
          <w:sz w:val="24"/>
          <w:szCs w:val="24"/>
        </w:rPr>
        <w:t>AN</w:t>
      </w:r>
      <w:r>
        <w:rPr>
          <w:sz w:val="24"/>
          <w:szCs w:val="24"/>
        </w:rPr>
        <w:t>患者存在述情障碍有关</w:t>
      </w:r>
      <w:r>
        <w:rPr>
          <w:rFonts w:hint="eastAsia"/>
          <w:sz w:val="24"/>
          <w:szCs w:val="24"/>
        </w:rPr>
        <w:t>。既往研究</w:t>
      </w:r>
      <w:r>
        <w:rPr>
          <w:sz w:val="24"/>
          <w:szCs w:val="24"/>
        </w:rPr>
        <w:t>发现述情障碍</w:t>
      </w:r>
      <w:r>
        <w:rPr>
          <w:rFonts w:hint="eastAsia"/>
          <w:sz w:val="24"/>
          <w:szCs w:val="24"/>
        </w:rPr>
        <w:t>也与</w:t>
      </w:r>
      <w:r>
        <w:rPr>
          <w:sz w:val="24"/>
          <w:szCs w:val="24"/>
        </w:rPr>
        <w:t>ACC</w:t>
      </w:r>
      <w:r>
        <w:rPr>
          <w:sz w:val="24"/>
          <w:szCs w:val="24"/>
        </w:rPr>
        <w:t>异常激活</w:t>
      </w:r>
      <w:r>
        <w:rPr>
          <w:rFonts w:hint="eastAsia"/>
          <w:sz w:val="24"/>
          <w:szCs w:val="24"/>
        </w:rPr>
        <w:t>有关</w:t>
      </w:r>
      <w:r>
        <w:rPr>
          <w:sz w:val="24"/>
          <w:szCs w:val="24"/>
        </w:rPr>
        <w:t>。尽管</w:t>
      </w:r>
      <w:r>
        <w:rPr>
          <w:bCs/>
          <w:sz w:val="24"/>
          <w:szCs w:val="24"/>
        </w:rPr>
        <w:t>团体</w:t>
      </w:r>
      <w:r>
        <w:rPr>
          <w:bCs/>
          <w:sz w:val="24"/>
          <w:szCs w:val="24"/>
        </w:rPr>
        <w:t>CBT</w:t>
      </w:r>
      <w:r>
        <w:rPr>
          <w:bCs/>
          <w:sz w:val="24"/>
          <w:szCs w:val="24"/>
        </w:rPr>
        <w:t>治疗能通过</w:t>
      </w:r>
      <w:r w:rsidR="00A82979">
        <w:rPr>
          <w:rFonts w:hint="eastAsia"/>
          <w:bCs/>
          <w:sz w:val="24"/>
          <w:szCs w:val="24"/>
        </w:rPr>
        <w:t>抑制</w:t>
      </w:r>
      <w:r>
        <w:rPr>
          <w:bCs/>
          <w:sz w:val="24"/>
          <w:szCs w:val="24"/>
        </w:rPr>
        <w:t>ACC</w:t>
      </w:r>
      <w:r>
        <w:rPr>
          <w:bCs/>
          <w:sz w:val="24"/>
          <w:szCs w:val="24"/>
        </w:rPr>
        <w:t>活动改善</w:t>
      </w:r>
      <w:r>
        <w:rPr>
          <w:bCs/>
          <w:sz w:val="24"/>
          <w:szCs w:val="24"/>
        </w:rPr>
        <w:t>AN</w:t>
      </w:r>
      <w:r>
        <w:rPr>
          <w:bCs/>
          <w:sz w:val="24"/>
          <w:szCs w:val="24"/>
        </w:rPr>
        <w:t>的核心症状，</w:t>
      </w:r>
      <w:r w:rsidR="00183DBE">
        <w:rPr>
          <w:rFonts w:hint="eastAsia"/>
          <w:sz w:val="24"/>
          <w:szCs w:val="24"/>
        </w:rPr>
        <w:t>然</w:t>
      </w:r>
      <w:r w:rsidR="00183DBE" w:rsidRPr="00E32FA2">
        <w:rPr>
          <w:rFonts w:hint="eastAsia"/>
          <w:sz w:val="24"/>
          <w:szCs w:val="24"/>
        </w:rPr>
        <w:t>而</w:t>
      </w:r>
      <w:r w:rsidR="00183DBE" w:rsidRPr="00E32FA2">
        <w:rPr>
          <w:rFonts w:hint="eastAsia"/>
          <w:sz w:val="24"/>
          <w:szCs w:val="24"/>
        </w:rPr>
        <w:t>ACC</w:t>
      </w:r>
      <w:r w:rsidR="00183DBE" w:rsidRPr="00E32FA2">
        <w:rPr>
          <w:rFonts w:hint="eastAsia"/>
          <w:sz w:val="24"/>
          <w:szCs w:val="24"/>
        </w:rPr>
        <w:t>活动增加导致的</w:t>
      </w:r>
      <w:r w:rsidR="00183DBE">
        <w:rPr>
          <w:rFonts w:hint="eastAsia"/>
          <w:sz w:val="24"/>
          <w:szCs w:val="24"/>
        </w:rPr>
        <w:t>述情障碍</w:t>
      </w:r>
      <w:r w:rsidR="00183DBE" w:rsidRPr="00E32FA2">
        <w:rPr>
          <w:rFonts w:hint="eastAsia"/>
          <w:sz w:val="24"/>
          <w:szCs w:val="24"/>
        </w:rPr>
        <w:t>阻碍</w:t>
      </w:r>
      <w:r w:rsidR="00675054">
        <w:rPr>
          <w:rFonts w:hint="eastAsia"/>
          <w:sz w:val="24"/>
          <w:szCs w:val="24"/>
        </w:rPr>
        <w:t>了</w:t>
      </w:r>
      <w:r w:rsidR="00183DBE">
        <w:rPr>
          <w:rFonts w:hint="eastAsia"/>
          <w:sz w:val="24"/>
          <w:szCs w:val="24"/>
        </w:rPr>
        <w:t>团体</w:t>
      </w:r>
      <w:r w:rsidR="00183DBE" w:rsidRPr="00E32FA2">
        <w:rPr>
          <w:rFonts w:hint="eastAsia"/>
          <w:sz w:val="24"/>
          <w:szCs w:val="24"/>
        </w:rPr>
        <w:t>CBT</w:t>
      </w:r>
      <w:r w:rsidR="00183DBE" w:rsidRPr="00E32FA2">
        <w:rPr>
          <w:rFonts w:hint="eastAsia"/>
          <w:sz w:val="24"/>
          <w:szCs w:val="24"/>
        </w:rPr>
        <w:t>的</w:t>
      </w:r>
      <w:r w:rsidR="00183DBE">
        <w:rPr>
          <w:rFonts w:hint="eastAsia"/>
          <w:sz w:val="24"/>
          <w:szCs w:val="24"/>
        </w:rPr>
        <w:t>疗效</w:t>
      </w:r>
      <w:r w:rsidR="00675054">
        <w:rPr>
          <w:rFonts w:hint="eastAsia"/>
          <w:sz w:val="24"/>
          <w:szCs w:val="24"/>
        </w:rPr>
        <w:t>。</w:t>
      </w:r>
      <w:r w:rsidR="00183DBE">
        <w:rPr>
          <w:sz w:val="24"/>
          <w:szCs w:val="24"/>
        </w:rPr>
        <w:t>因此</w:t>
      </w:r>
      <w:r w:rsidR="00183DBE">
        <w:rPr>
          <w:rFonts w:hint="eastAsia"/>
          <w:sz w:val="24"/>
          <w:szCs w:val="24"/>
        </w:rPr>
        <w:t>，</w:t>
      </w:r>
      <w:r w:rsidR="00183DBE" w:rsidRPr="00EF0226">
        <w:rPr>
          <w:rFonts w:hint="eastAsia"/>
          <w:sz w:val="24"/>
          <w:szCs w:val="24"/>
        </w:rPr>
        <w:t>需要</w:t>
      </w:r>
      <w:r w:rsidR="00183DBE">
        <w:rPr>
          <w:rFonts w:hint="eastAsia"/>
          <w:sz w:val="24"/>
          <w:szCs w:val="24"/>
        </w:rPr>
        <w:t>在团体</w:t>
      </w:r>
      <w:r w:rsidR="00183DBE">
        <w:rPr>
          <w:rFonts w:hint="eastAsia"/>
          <w:sz w:val="24"/>
          <w:szCs w:val="24"/>
        </w:rPr>
        <w:t>C</w:t>
      </w:r>
      <w:r w:rsidR="00183DBE">
        <w:rPr>
          <w:sz w:val="24"/>
          <w:szCs w:val="24"/>
        </w:rPr>
        <w:t>BT</w:t>
      </w:r>
      <w:r w:rsidR="00183DBE">
        <w:rPr>
          <w:rFonts w:hint="eastAsia"/>
          <w:sz w:val="24"/>
          <w:szCs w:val="24"/>
        </w:rPr>
        <w:t>基础上，</w:t>
      </w:r>
      <w:r w:rsidR="00A82979">
        <w:rPr>
          <w:bCs/>
          <w:sz w:val="24"/>
          <w:szCs w:val="24"/>
        </w:rPr>
        <w:t>寻求一种靶向拮抗</w:t>
      </w:r>
      <w:r w:rsidR="00A82979">
        <w:rPr>
          <w:bCs/>
          <w:sz w:val="24"/>
          <w:szCs w:val="24"/>
        </w:rPr>
        <w:t>ACC</w:t>
      </w:r>
      <w:r w:rsidR="00A82979">
        <w:rPr>
          <w:bCs/>
          <w:sz w:val="24"/>
          <w:szCs w:val="24"/>
        </w:rPr>
        <w:t>的</w:t>
      </w:r>
      <w:r w:rsidR="00675054">
        <w:rPr>
          <w:bCs/>
          <w:sz w:val="24"/>
          <w:szCs w:val="24"/>
        </w:rPr>
        <w:t>新型</w:t>
      </w:r>
      <w:r w:rsidR="00A82979">
        <w:rPr>
          <w:bCs/>
          <w:sz w:val="24"/>
          <w:szCs w:val="24"/>
        </w:rPr>
        <w:t>治疗手段</w:t>
      </w:r>
      <w:r w:rsidR="00A82979">
        <w:rPr>
          <w:rFonts w:hint="eastAsia"/>
          <w:bCs/>
          <w:sz w:val="24"/>
          <w:szCs w:val="24"/>
        </w:rPr>
        <w:t>，</w:t>
      </w:r>
      <w:r w:rsidR="00183DBE" w:rsidRPr="00EF0226">
        <w:rPr>
          <w:rFonts w:hint="eastAsia"/>
          <w:sz w:val="24"/>
          <w:szCs w:val="24"/>
        </w:rPr>
        <w:t>更高强度</w:t>
      </w:r>
      <w:r w:rsidR="00183DBE">
        <w:rPr>
          <w:rFonts w:hint="eastAsia"/>
          <w:sz w:val="24"/>
          <w:szCs w:val="24"/>
        </w:rPr>
        <w:t>地进一步</w:t>
      </w:r>
      <w:r w:rsidR="00183DBE" w:rsidRPr="00EF0226">
        <w:rPr>
          <w:rFonts w:hint="eastAsia"/>
          <w:sz w:val="24"/>
          <w:szCs w:val="24"/>
        </w:rPr>
        <w:t>抑制</w:t>
      </w:r>
      <w:r w:rsidR="00183DBE" w:rsidRPr="00EF0226">
        <w:rPr>
          <w:rFonts w:hint="eastAsia"/>
          <w:sz w:val="24"/>
          <w:szCs w:val="24"/>
        </w:rPr>
        <w:t>ACC</w:t>
      </w:r>
      <w:r w:rsidR="00A82979">
        <w:rPr>
          <w:rFonts w:hint="eastAsia"/>
          <w:sz w:val="24"/>
          <w:szCs w:val="24"/>
        </w:rPr>
        <w:t>活动</w:t>
      </w:r>
      <w:r w:rsidR="00183DBE">
        <w:rPr>
          <w:rFonts w:hint="eastAsia"/>
          <w:sz w:val="24"/>
          <w:szCs w:val="24"/>
        </w:rPr>
        <w:t>，</w:t>
      </w:r>
      <w:r w:rsidR="00183DBE" w:rsidRPr="00EF0226">
        <w:rPr>
          <w:rFonts w:hint="eastAsia"/>
          <w:sz w:val="24"/>
          <w:szCs w:val="24"/>
        </w:rPr>
        <w:t>才能获得更好的疗效</w:t>
      </w:r>
      <w:r w:rsidR="00183DBE">
        <w:rPr>
          <w:rFonts w:hint="eastAsia"/>
          <w:sz w:val="24"/>
          <w:szCs w:val="24"/>
        </w:rPr>
        <w:t>。</w:t>
      </w:r>
    </w:p>
    <w:p w14:paraId="22F4AF3A" w14:textId="0DEB6904" w:rsidR="00863EFC" w:rsidRDefault="00A82979" w:rsidP="00EC5E14">
      <w:pPr>
        <w:snapToGrid w:val="0"/>
        <w:spacing w:afterLines="50" w:after="156" w:line="360" w:lineRule="auto"/>
        <w:ind w:firstLineChars="200" w:firstLine="480"/>
        <w:jc w:val="left"/>
        <w:rPr>
          <w:sz w:val="24"/>
          <w:szCs w:val="24"/>
        </w:rPr>
      </w:pPr>
      <w:r>
        <w:rPr>
          <w:rFonts w:hint="eastAsia"/>
          <w:sz w:val="24"/>
          <w:szCs w:val="24"/>
        </w:rPr>
        <w:t>基于此</w:t>
      </w:r>
      <w:r w:rsidR="00056780">
        <w:rPr>
          <w:sz w:val="24"/>
          <w:szCs w:val="24"/>
        </w:rPr>
        <w:t>，</w:t>
      </w:r>
      <w:r>
        <w:rPr>
          <w:rFonts w:hint="eastAsia"/>
          <w:sz w:val="24"/>
          <w:szCs w:val="24"/>
        </w:rPr>
        <w:t>本项目</w:t>
      </w:r>
      <w:r w:rsidR="00056780">
        <w:rPr>
          <w:sz w:val="24"/>
          <w:szCs w:val="24"/>
        </w:rPr>
        <w:t>独辟蹊径提出将作用</w:t>
      </w:r>
      <w:r w:rsidR="00056780">
        <w:rPr>
          <w:rFonts w:hint="eastAsia"/>
          <w:sz w:val="24"/>
          <w:szCs w:val="24"/>
        </w:rPr>
        <w:t>并调节</w:t>
      </w:r>
      <w:r w:rsidR="00056780">
        <w:rPr>
          <w:sz w:val="24"/>
          <w:szCs w:val="24"/>
        </w:rPr>
        <w:t>ACC</w:t>
      </w:r>
      <w:r w:rsidR="00056780">
        <w:rPr>
          <w:rFonts w:hint="eastAsia"/>
          <w:sz w:val="24"/>
          <w:szCs w:val="24"/>
        </w:rPr>
        <w:t>活</w:t>
      </w:r>
      <w:r>
        <w:rPr>
          <w:rFonts w:hint="eastAsia"/>
          <w:sz w:val="24"/>
          <w:szCs w:val="24"/>
        </w:rPr>
        <w:t>动</w:t>
      </w:r>
      <w:r w:rsidR="00056780">
        <w:rPr>
          <w:sz w:val="24"/>
          <w:szCs w:val="24"/>
        </w:rPr>
        <w:t>的物理治疗</w:t>
      </w:r>
      <w:r w:rsidR="00056780">
        <w:rPr>
          <w:sz w:val="24"/>
          <w:szCs w:val="24"/>
        </w:rPr>
        <w:t>——</w:t>
      </w:r>
      <w:r w:rsidR="00056780">
        <w:rPr>
          <w:sz w:val="24"/>
          <w:szCs w:val="24"/>
        </w:rPr>
        <w:t>深部经颅磁刺激</w:t>
      </w:r>
      <w:r w:rsidR="009D277A">
        <w:rPr>
          <w:rFonts w:hint="eastAsia"/>
          <w:sz w:val="24"/>
          <w:szCs w:val="24"/>
        </w:rPr>
        <w:t>(</w:t>
      </w:r>
      <w:proofErr w:type="spellStart"/>
      <w:r w:rsidR="00056780">
        <w:rPr>
          <w:sz w:val="24"/>
          <w:szCs w:val="24"/>
        </w:rPr>
        <w:t>dTMS</w:t>
      </w:r>
      <w:proofErr w:type="spellEnd"/>
      <w:r w:rsidR="009D277A">
        <w:rPr>
          <w:sz w:val="24"/>
          <w:szCs w:val="24"/>
        </w:rPr>
        <w:t>)</w:t>
      </w:r>
      <w:r w:rsidR="00056780">
        <w:rPr>
          <w:sz w:val="24"/>
          <w:szCs w:val="24"/>
        </w:rPr>
        <w:t>作为团体</w:t>
      </w:r>
      <w:r w:rsidR="00056780">
        <w:rPr>
          <w:sz w:val="24"/>
          <w:szCs w:val="24"/>
        </w:rPr>
        <w:t>CBT</w:t>
      </w:r>
      <w:r w:rsidR="00056780">
        <w:rPr>
          <w:sz w:val="24"/>
          <w:szCs w:val="24"/>
        </w:rPr>
        <w:t>的增效方法，</w:t>
      </w:r>
      <w:r w:rsidR="00056780">
        <w:rPr>
          <w:rFonts w:hint="eastAsia"/>
          <w:sz w:val="24"/>
          <w:szCs w:val="24"/>
        </w:rPr>
        <w:t>将</w:t>
      </w:r>
      <w:r w:rsidR="00056780">
        <w:rPr>
          <w:sz w:val="24"/>
          <w:szCs w:val="24"/>
        </w:rPr>
        <w:t>两者联合治疗，明确其疗效优于单一团体</w:t>
      </w:r>
      <w:r w:rsidR="00056780">
        <w:rPr>
          <w:sz w:val="24"/>
          <w:szCs w:val="24"/>
        </w:rPr>
        <w:t>CBT</w:t>
      </w:r>
      <w:r w:rsidR="001B440C">
        <w:rPr>
          <w:sz w:val="24"/>
          <w:szCs w:val="24"/>
        </w:rPr>
        <w:t>，</w:t>
      </w:r>
      <w:r w:rsidR="001B440C">
        <w:rPr>
          <w:rFonts w:hint="eastAsia"/>
          <w:sz w:val="24"/>
          <w:szCs w:val="24"/>
        </w:rPr>
        <w:t>探明</w:t>
      </w:r>
      <w:proofErr w:type="spellStart"/>
      <w:r w:rsidR="001B440C" w:rsidRPr="001B440C">
        <w:rPr>
          <w:rFonts w:hint="eastAsia"/>
          <w:sz w:val="24"/>
          <w:szCs w:val="24"/>
        </w:rPr>
        <w:t>dTMS</w:t>
      </w:r>
      <w:proofErr w:type="spellEnd"/>
      <w:r w:rsidR="001B440C" w:rsidRPr="001B440C">
        <w:rPr>
          <w:rFonts w:hint="eastAsia"/>
          <w:sz w:val="24"/>
          <w:szCs w:val="24"/>
        </w:rPr>
        <w:t>对团体</w:t>
      </w:r>
      <w:r w:rsidR="001B440C" w:rsidRPr="001B440C">
        <w:rPr>
          <w:rFonts w:hint="eastAsia"/>
          <w:sz w:val="24"/>
          <w:szCs w:val="24"/>
        </w:rPr>
        <w:t>CBT</w:t>
      </w:r>
      <w:r w:rsidR="001B440C" w:rsidRPr="001B440C">
        <w:rPr>
          <w:rFonts w:hint="eastAsia"/>
          <w:sz w:val="24"/>
          <w:szCs w:val="24"/>
        </w:rPr>
        <w:t>的增效机制</w:t>
      </w:r>
      <w:r w:rsidR="001B440C">
        <w:rPr>
          <w:rFonts w:hint="eastAsia"/>
          <w:sz w:val="24"/>
          <w:szCs w:val="24"/>
        </w:rPr>
        <w:t>，</w:t>
      </w:r>
      <w:r w:rsidR="001B440C">
        <w:rPr>
          <w:sz w:val="24"/>
          <w:szCs w:val="24"/>
        </w:rPr>
        <w:t>从</w:t>
      </w:r>
      <w:r w:rsidR="00056780">
        <w:rPr>
          <w:sz w:val="24"/>
          <w:szCs w:val="24"/>
        </w:rPr>
        <w:t>治疗角度再次验证</w:t>
      </w:r>
      <w:r w:rsidR="00056780">
        <w:rPr>
          <w:sz w:val="24"/>
          <w:szCs w:val="24"/>
        </w:rPr>
        <w:t>AN</w:t>
      </w:r>
      <w:r w:rsidR="001B440C">
        <w:rPr>
          <w:sz w:val="24"/>
          <w:szCs w:val="24"/>
        </w:rPr>
        <w:t>发病假说</w:t>
      </w:r>
      <w:r w:rsidR="001B440C" w:rsidRPr="001B440C">
        <w:rPr>
          <w:rFonts w:hint="eastAsia"/>
          <w:sz w:val="24"/>
          <w:szCs w:val="24"/>
        </w:rPr>
        <w:t>。</w:t>
      </w:r>
    </w:p>
    <w:p w14:paraId="1FF2FBBF" w14:textId="77777777" w:rsidR="00863EFC" w:rsidRDefault="00056780" w:rsidP="00EC5E14">
      <w:pPr>
        <w:snapToGrid w:val="0"/>
        <w:spacing w:afterLines="50" w:after="156" w:line="360" w:lineRule="auto"/>
        <w:ind w:firstLineChars="200" w:firstLine="480"/>
        <w:jc w:val="left"/>
        <w:rPr>
          <w:sz w:val="24"/>
          <w:szCs w:val="24"/>
        </w:rPr>
      </w:pPr>
      <w:r>
        <w:rPr>
          <w:rFonts w:hint="eastAsia"/>
          <w:sz w:val="24"/>
          <w:szCs w:val="24"/>
        </w:rPr>
        <w:t>若</w:t>
      </w:r>
      <w:r>
        <w:rPr>
          <w:sz w:val="24"/>
          <w:szCs w:val="24"/>
        </w:rPr>
        <w:t>上述研究假说得到验证，将为成人</w:t>
      </w:r>
      <w:r>
        <w:rPr>
          <w:sz w:val="24"/>
          <w:szCs w:val="24"/>
        </w:rPr>
        <w:t>AN</w:t>
      </w:r>
      <w:r>
        <w:rPr>
          <w:sz w:val="24"/>
          <w:szCs w:val="24"/>
        </w:rPr>
        <w:t>的团体</w:t>
      </w:r>
      <w:r>
        <w:rPr>
          <w:sz w:val="24"/>
          <w:szCs w:val="24"/>
        </w:rPr>
        <w:t>CBT</w:t>
      </w:r>
      <w:r>
        <w:rPr>
          <w:sz w:val="24"/>
          <w:szCs w:val="24"/>
        </w:rPr>
        <w:t>联合</w:t>
      </w:r>
      <w:proofErr w:type="spellStart"/>
      <w:r>
        <w:rPr>
          <w:rFonts w:hint="eastAsia"/>
          <w:sz w:val="24"/>
          <w:szCs w:val="24"/>
        </w:rPr>
        <w:t>d</w:t>
      </w:r>
      <w:r>
        <w:rPr>
          <w:sz w:val="24"/>
          <w:szCs w:val="24"/>
        </w:rPr>
        <w:t>TMS</w:t>
      </w:r>
      <w:proofErr w:type="spellEnd"/>
      <w:r>
        <w:rPr>
          <w:sz w:val="24"/>
          <w:szCs w:val="24"/>
        </w:rPr>
        <w:t>干预提供循证有效依据，有助于建立</w:t>
      </w:r>
      <w:r w:rsidR="00A82979">
        <w:rPr>
          <w:rFonts w:hint="eastAsia"/>
          <w:sz w:val="24"/>
          <w:szCs w:val="24"/>
        </w:rPr>
        <w:t>成人</w:t>
      </w:r>
      <w:r>
        <w:rPr>
          <w:sz w:val="24"/>
          <w:szCs w:val="24"/>
        </w:rPr>
        <w:t>AN</w:t>
      </w:r>
      <w:r>
        <w:rPr>
          <w:sz w:val="24"/>
          <w:szCs w:val="24"/>
        </w:rPr>
        <w:t>新型干预方案；从多</w:t>
      </w:r>
      <w:r w:rsidR="001B440C">
        <w:rPr>
          <w:rFonts w:hint="eastAsia"/>
          <w:sz w:val="24"/>
          <w:szCs w:val="24"/>
        </w:rPr>
        <w:t>个</w:t>
      </w:r>
      <w:r>
        <w:rPr>
          <w:sz w:val="24"/>
          <w:szCs w:val="24"/>
        </w:rPr>
        <w:t>层次明确</w:t>
      </w:r>
      <w:r>
        <w:rPr>
          <w:sz w:val="24"/>
          <w:szCs w:val="24"/>
        </w:rPr>
        <w:t>AN</w:t>
      </w:r>
      <w:r>
        <w:rPr>
          <w:rFonts w:hint="eastAsia"/>
          <w:sz w:val="24"/>
          <w:szCs w:val="24"/>
        </w:rPr>
        <w:t>发病</w:t>
      </w:r>
      <w:r>
        <w:rPr>
          <w:sz w:val="24"/>
          <w:szCs w:val="24"/>
        </w:rPr>
        <w:t>的</w:t>
      </w:r>
      <w:r>
        <w:rPr>
          <w:rFonts w:hint="eastAsia"/>
          <w:sz w:val="24"/>
          <w:szCs w:val="24"/>
        </w:rPr>
        <w:t>“</w:t>
      </w:r>
      <w:r>
        <w:rPr>
          <w:sz w:val="24"/>
          <w:szCs w:val="24"/>
        </w:rPr>
        <w:t>AN-ACC</w:t>
      </w:r>
      <w:r>
        <w:rPr>
          <w:rFonts w:hint="eastAsia"/>
          <w:sz w:val="24"/>
          <w:szCs w:val="24"/>
        </w:rPr>
        <w:t>病理网络”</w:t>
      </w:r>
      <w:r>
        <w:rPr>
          <w:sz w:val="24"/>
          <w:szCs w:val="24"/>
        </w:rPr>
        <w:t>机制，为</w:t>
      </w:r>
      <w:r>
        <w:rPr>
          <w:sz w:val="24"/>
          <w:szCs w:val="24"/>
        </w:rPr>
        <w:t>AN</w:t>
      </w:r>
      <w:r>
        <w:rPr>
          <w:sz w:val="24"/>
          <w:szCs w:val="24"/>
        </w:rPr>
        <w:t>的精准治疗提供科学依据。</w:t>
      </w:r>
    </w:p>
    <w:p w14:paraId="47B0804A" w14:textId="77777777" w:rsidR="00863EFC" w:rsidRDefault="00056780" w:rsidP="00EC5E14">
      <w:pPr>
        <w:widowControl/>
        <w:spacing w:line="360" w:lineRule="auto"/>
        <w:jc w:val="left"/>
        <w:rPr>
          <w:sz w:val="24"/>
          <w:szCs w:val="24"/>
        </w:rPr>
      </w:pPr>
      <w:r>
        <w:rPr>
          <w:sz w:val="24"/>
          <w:szCs w:val="24"/>
        </w:rPr>
        <w:br w:type="page"/>
      </w:r>
    </w:p>
    <w:p w14:paraId="59366FAC" w14:textId="77777777" w:rsidR="00863EFC" w:rsidRDefault="00056780" w:rsidP="00EC5E14">
      <w:pPr>
        <w:widowControl/>
        <w:spacing w:line="360" w:lineRule="auto"/>
        <w:jc w:val="center"/>
        <w:rPr>
          <w:rFonts w:eastAsia="楷体"/>
          <w:b/>
          <w:bCs/>
          <w:sz w:val="32"/>
          <w:szCs w:val="32"/>
        </w:rPr>
      </w:pPr>
      <w:r>
        <w:rPr>
          <w:rFonts w:eastAsia="楷体"/>
          <w:b/>
          <w:bCs/>
          <w:sz w:val="32"/>
          <w:szCs w:val="32"/>
        </w:rPr>
        <w:lastRenderedPageBreak/>
        <w:t>报告正文</w:t>
      </w:r>
    </w:p>
    <w:p w14:paraId="1866FCB1" w14:textId="77777777" w:rsidR="00863EFC" w:rsidRDefault="00056780" w:rsidP="00EC5E14">
      <w:pPr>
        <w:snapToGrid w:val="0"/>
        <w:spacing w:afterLines="50" w:after="156" w:line="360" w:lineRule="auto"/>
        <w:ind w:firstLineChars="200" w:firstLine="560"/>
        <w:rPr>
          <w:rFonts w:eastAsia="楷体"/>
          <w:b/>
          <w:bCs/>
          <w:color w:val="0070C0"/>
          <w:sz w:val="28"/>
          <w:szCs w:val="28"/>
        </w:rPr>
      </w:pPr>
      <w:r>
        <w:rPr>
          <w:rFonts w:eastAsia="楷体"/>
          <w:sz w:val="28"/>
          <w:szCs w:val="28"/>
        </w:rPr>
        <w:t>参照以下提纲撰写，要求内容翔实、清晰，层次分明，标题突出。</w:t>
      </w:r>
      <w:r>
        <w:rPr>
          <w:rFonts w:eastAsia="楷体"/>
          <w:b/>
          <w:iCs/>
          <w:color w:val="0070C0"/>
          <w:sz w:val="28"/>
          <w:szCs w:val="28"/>
        </w:rPr>
        <w:t>请勿删除或改动下述提纲标题及括号中的文字。</w:t>
      </w:r>
    </w:p>
    <w:p w14:paraId="41F8D8A9" w14:textId="77777777" w:rsidR="00863EFC" w:rsidRDefault="00056780" w:rsidP="00EC5E14">
      <w:pPr>
        <w:snapToGrid w:val="0"/>
        <w:spacing w:afterLines="50" w:after="156" w:line="360" w:lineRule="auto"/>
        <w:ind w:left="420"/>
        <w:rPr>
          <w:rFonts w:eastAsia="楷体"/>
          <w:color w:val="0070C0"/>
          <w:sz w:val="28"/>
          <w:szCs w:val="28"/>
        </w:rPr>
      </w:pPr>
      <w:r>
        <w:rPr>
          <w:rFonts w:eastAsia="楷体"/>
          <w:b/>
          <w:bCs/>
          <w:color w:val="0070C0"/>
          <w:sz w:val="28"/>
          <w:szCs w:val="28"/>
        </w:rPr>
        <w:t>（一）立项依据与研究内容</w:t>
      </w:r>
      <w:r>
        <w:rPr>
          <w:rFonts w:eastAsia="楷体"/>
          <w:color w:val="0070C0"/>
          <w:sz w:val="28"/>
          <w:szCs w:val="28"/>
        </w:rPr>
        <w:t>（</w:t>
      </w:r>
      <w:r>
        <w:rPr>
          <w:rFonts w:eastAsia="楷体"/>
          <w:b/>
          <w:bCs/>
          <w:color w:val="0070C0"/>
          <w:sz w:val="28"/>
          <w:szCs w:val="28"/>
        </w:rPr>
        <w:t>建议</w:t>
      </w:r>
      <w:r>
        <w:rPr>
          <w:rFonts w:eastAsia="楷体"/>
          <w:b/>
          <w:bCs/>
          <w:color w:val="0070C0"/>
          <w:sz w:val="28"/>
          <w:szCs w:val="28"/>
        </w:rPr>
        <w:t>8000</w:t>
      </w:r>
      <w:r>
        <w:rPr>
          <w:rFonts w:eastAsia="楷体"/>
          <w:b/>
          <w:bCs/>
          <w:color w:val="0070C0"/>
          <w:sz w:val="28"/>
          <w:szCs w:val="28"/>
        </w:rPr>
        <w:t>字以下</w:t>
      </w:r>
      <w:r>
        <w:rPr>
          <w:rFonts w:eastAsia="楷体"/>
          <w:color w:val="0070C0"/>
          <w:sz w:val="28"/>
          <w:szCs w:val="28"/>
        </w:rPr>
        <w:t>）：</w:t>
      </w:r>
    </w:p>
    <w:p w14:paraId="029C9461" w14:textId="77777777" w:rsidR="00863EFC" w:rsidRDefault="00056780" w:rsidP="00EC5E14">
      <w:pPr>
        <w:snapToGrid w:val="0"/>
        <w:spacing w:line="360" w:lineRule="auto"/>
        <w:ind w:firstLineChars="196" w:firstLine="549"/>
        <w:rPr>
          <w:rFonts w:eastAsia="楷体"/>
          <w:color w:val="0070C0"/>
          <w:sz w:val="28"/>
          <w:szCs w:val="28"/>
        </w:rPr>
      </w:pPr>
      <w:r>
        <w:rPr>
          <w:rFonts w:eastAsia="楷体"/>
          <w:color w:val="0070C0"/>
          <w:sz w:val="28"/>
          <w:szCs w:val="28"/>
        </w:rPr>
        <w:t>1</w:t>
      </w:r>
      <w:r>
        <w:rPr>
          <w:rFonts w:eastAsia="楷体"/>
          <w:color w:val="0070C0"/>
          <w:sz w:val="28"/>
          <w:szCs w:val="28"/>
        </w:rPr>
        <w:t>．</w:t>
      </w:r>
      <w:r>
        <w:rPr>
          <w:rFonts w:eastAsia="楷体"/>
          <w:b/>
          <w:bCs/>
          <w:color w:val="0070C0"/>
          <w:sz w:val="28"/>
          <w:szCs w:val="28"/>
        </w:rPr>
        <w:t>项目的立项依据</w:t>
      </w:r>
      <w:r>
        <w:rPr>
          <w:rFonts w:eastAsia="楷体"/>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4BF4FD91" w14:textId="77777777" w:rsidR="00863EFC" w:rsidRDefault="00863EFC" w:rsidP="00EC5E14">
      <w:pPr>
        <w:snapToGrid w:val="0"/>
        <w:spacing w:line="360" w:lineRule="auto"/>
        <w:ind w:firstLineChars="196" w:firstLine="413"/>
        <w:rPr>
          <w:b/>
          <w:bCs/>
        </w:rPr>
      </w:pPr>
    </w:p>
    <w:p w14:paraId="10B08397" w14:textId="77777777" w:rsidR="00863EFC" w:rsidRDefault="00056780" w:rsidP="00EC5E14">
      <w:pPr>
        <w:spacing w:line="360" w:lineRule="auto"/>
        <w:rPr>
          <w:b/>
          <w:bCs/>
          <w:sz w:val="24"/>
          <w:szCs w:val="24"/>
        </w:rPr>
      </w:pPr>
      <w:r>
        <w:rPr>
          <w:b/>
          <w:bCs/>
          <w:sz w:val="24"/>
          <w:szCs w:val="24"/>
        </w:rPr>
        <w:t xml:space="preserve">1.1 </w:t>
      </w:r>
      <w:r>
        <w:rPr>
          <w:b/>
          <w:bCs/>
          <w:sz w:val="24"/>
          <w:szCs w:val="24"/>
        </w:rPr>
        <w:t>厌食症是一类高死亡率、快速增长、女性高发的慢性难治性精神障碍</w:t>
      </w:r>
    </w:p>
    <w:p w14:paraId="5EB4EF27" w14:textId="77777777" w:rsidR="00863EFC" w:rsidRDefault="00056780" w:rsidP="00EC5E14">
      <w:pPr>
        <w:spacing w:line="360" w:lineRule="auto"/>
        <w:ind w:firstLineChars="200" w:firstLine="482"/>
        <w:rPr>
          <w:sz w:val="24"/>
          <w:szCs w:val="24"/>
        </w:rPr>
      </w:pPr>
      <w:r>
        <w:rPr>
          <w:b/>
          <w:bCs/>
          <w:sz w:val="24"/>
          <w:szCs w:val="24"/>
        </w:rPr>
        <w:t>神经性厌食</w:t>
      </w:r>
      <w:r>
        <w:rPr>
          <w:b/>
          <w:bCs/>
          <w:sz w:val="24"/>
          <w:szCs w:val="24"/>
        </w:rPr>
        <w:t>(Anorexia nervosa, AN)</w:t>
      </w:r>
      <w:r>
        <w:rPr>
          <w:rFonts w:hint="eastAsia"/>
          <w:b/>
          <w:bCs/>
          <w:sz w:val="24"/>
          <w:szCs w:val="24"/>
        </w:rPr>
        <w:t>，</w:t>
      </w:r>
      <w:r>
        <w:rPr>
          <w:b/>
          <w:bCs/>
          <w:sz w:val="24"/>
          <w:szCs w:val="24"/>
        </w:rPr>
        <w:t>简称厌食症</w:t>
      </w:r>
      <w:r>
        <w:rPr>
          <w:rFonts w:hint="eastAsia"/>
          <w:b/>
          <w:bCs/>
          <w:sz w:val="24"/>
          <w:szCs w:val="24"/>
        </w:rPr>
        <w:t>，</w:t>
      </w:r>
      <w:r>
        <w:rPr>
          <w:bCs/>
          <w:sz w:val="24"/>
          <w:szCs w:val="24"/>
        </w:rPr>
        <w:t>是指个体通过节食等手段，有意造成并维持体重明显低于正常标准的一类进食障碍</w:t>
      </w:r>
      <w:r>
        <w:rPr>
          <w:bCs/>
          <w:sz w:val="24"/>
          <w:szCs w:val="24"/>
        </w:rPr>
        <w:t>(Eating disorders</w:t>
      </w:r>
      <w:r w:rsidR="00362BE0">
        <w:rPr>
          <w:rFonts w:hint="eastAsia"/>
          <w:bCs/>
          <w:sz w:val="24"/>
          <w:szCs w:val="24"/>
        </w:rPr>
        <w:t>,</w:t>
      </w:r>
      <w:r w:rsidR="00362BE0">
        <w:rPr>
          <w:bCs/>
          <w:sz w:val="24"/>
          <w:szCs w:val="24"/>
        </w:rPr>
        <w:t xml:space="preserve"> </w:t>
      </w:r>
      <w:r>
        <w:rPr>
          <w:bCs/>
          <w:sz w:val="24"/>
          <w:szCs w:val="24"/>
        </w:rPr>
        <w:t>EDs)</w:t>
      </w:r>
      <w:r>
        <w:rPr>
          <w:bCs/>
          <w:sz w:val="24"/>
          <w:szCs w:val="24"/>
          <w:vertAlign w:val="superscript"/>
        </w:rPr>
        <w:t xml:space="preserve"> [1]</w:t>
      </w:r>
      <w:r>
        <w:rPr>
          <w:bCs/>
          <w:sz w:val="24"/>
          <w:szCs w:val="24"/>
        </w:rPr>
        <w:t>。</w:t>
      </w:r>
      <w:r>
        <w:rPr>
          <w:sz w:val="24"/>
          <w:szCs w:val="24"/>
        </w:rPr>
        <w:t>AN</w:t>
      </w:r>
      <w:r>
        <w:rPr>
          <w:sz w:val="24"/>
          <w:szCs w:val="24"/>
        </w:rPr>
        <w:t>好发于青少年及年轻女性，女性患病率是男性的</w:t>
      </w:r>
      <w:r>
        <w:rPr>
          <w:sz w:val="24"/>
          <w:szCs w:val="24"/>
        </w:rPr>
        <w:t>11</w:t>
      </w:r>
      <w:r>
        <w:rPr>
          <w:sz w:val="24"/>
          <w:szCs w:val="24"/>
        </w:rPr>
        <w:t>倍。</w:t>
      </w:r>
      <w:r>
        <w:rPr>
          <w:b/>
          <w:bCs/>
          <w:sz w:val="24"/>
          <w:szCs w:val="24"/>
        </w:rPr>
        <w:t>对体形和体重</w:t>
      </w:r>
      <w:r>
        <w:rPr>
          <w:rFonts w:hint="eastAsia"/>
          <w:b/>
          <w:bCs/>
          <w:sz w:val="24"/>
          <w:szCs w:val="24"/>
        </w:rPr>
        <w:t>的</w:t>
      </w:r>
      <w:r>
        <w:rPr>
          <w:b/>
          <w:bCs/>
          <w:sz w:val="24"/>
          <w:szCs w:val="24"/>
        </w:rPr>
        <w:t>过度关注</w:t>
      </w:r>
      <w:r>
        <w:rPr>
          <w:rFonts w:hint="eastAsia"/>
          <w:b/>
          <w:bCs/>
          <w:sz w:val="24"/>
          <w:szCs w:val="24"/>
        </w:rPr>
        <w:t>、过度限制进食和过度运动等过度控制行为</w:t>
      </w:r>
      <w:r>
        <w:rPr>
          <w:b/>
          <w:bCs/>
          <w:sz w:val="24"/>
          <w:szCs w:val="24"/>
        </w:rPr>
        <w:t>是</w:t>
      </w:r>
      <w:r>
        <w:rPr>
          <w:b/>
          <w:bCs/>
          <w:sz w:val="24"/>
          <w:szCs w:val="24"/>
        </w:rPr>
        <w:t>AN</w:t>
      </w:r>
      <w:r>
        <w:rPr>
          <w:b/>
          <w:bCs/>
          <w:sz w:val="24"/>
          <w:szCs w:val="24"/>
        </w:rPr>
        <w:t>的</w:t>
      </w:r>
      <w:r>
        <w:rPr>
          <w:rFonts w:hint="eastAsia"/>
          <w:b/>
          <w:bCs/>
          <w:sz w:val="24"/>
          <w:szCs w:val="24"/>
        </w:rPr>
        <w:t>两大</w:t>
      </w:r>
      <w:r>
        <w:rPr>
          <w:b/>
          <w:bCs/>
          <w:sz w:val="24"/>
          <w:szCs w:val="24"/>
        </w:rPr>
        <w:t>核心症状</w:t>
      </w:r>
      <w:r>
        <w:rPr>
          <w:sz w:val="24"/>
          <w:szCs w:val="24"/>
        </w:rPr>
        <w:t>，导致患者体重</w:t>
      </w:r>
      <w:r>
        <w:rPr>
          <w:rFonts w:hint="eastAsia"/>
          <w:sz w:val="24"/>
          <w:szCs w:val="24"/>
        </w:rPr>
        <w:t>显著</w:t>
      </w:r>
      <w:r>
        <w:rPr>
          <w:sz w:val="24"/>
          <w:szCs w:val="24"/>
        </w:rPr>
        <w:t>下降，出现营养不良，并伴有代谢和内分泌紊乱等全身躯体并发症，严重者可出现恶病质状态、多器官衰竭甚至死亡，</w:t>
      </w:r>
      <w:proofErr w:type="spellStart"/>
      <w:r>
        <w:rPr>
          <w:sz w:val="24"/>
          <w:szCs w:val="24"/>
        </w:rPr>
        <w:t>AN</w:t>
      </w:r>
      <w:proofErr w:type="spellEnd"/>
      <w:r>
        <w:rPr>
          <w:sz w:val="24"/>
          <w:szCs w:val="24"/>
        </w:rPr>
        <w:t>死亡率高达</w:t>
      </w:r>
      <w:r>
        <w:rPr>
          <w:sz w:val="24"/>
          <w:szCs w:val="24"/>
        </w:rPr>
        <w:t>5%-20%</w:t>
      </w:r>
      <w:r>
        <w:rPr>
          <w:sz w:val="24"/>
          <w:szCs w:val="24"/>
        </w:rPr>
        <w:t>，是</w:t>
      </w:r>
      <w:r>
        <w:rPr>
          <w:b/>
          <w:sz w:val="24"/>
          <w:szCs w:val="24"/>
        </w:rPr>
        <w:t>精神科死亡率最高的疾病</w:t>
      </w:r>
      <w:r>
        <w:rPr>
          <w:sz w:val="24"/>
          <w:szCs w:val="24"/>
        </w:rPr>
        <w:t>。</w:t>
      </w:r>
      <w:r>
        <w:rPr>
          <w:sz w:val="24"/>
          <w:szCs w:val="24"/>
        </w:rPr>
        <w:t>AN</w:t>
      </w:r>
      <w:r>
        <w:rPr>
          <w:sz w:val="24"/>
          <w:szCs w:val="24"/>
        </w:rPr>
        <w:t>平均病程</w:t>
      </w:r>
      <w:r>
        <w:rPr>
          <w:sz w:val="24"/>
          <w:szCs w:val="24"/>
        </w:rPr>
        <w:t>4-6</w:t>
      </w:r>
      <w:r>
        <w:rPr>
          <w:sz w:val="24"/>
          <w:szCs w:val="24"/>
        </w:rPr>
        <w:t>年，易慢性化，易复发，是</w:t>
      </w:r>
      <w:r>
        <w:rPr>
          <w:b/>
          <w:sz w:val="24"/>
          <w:szCs w:val="24"/>
        </w:rPr>
        <w:t>精神科的难治性疾病</w:t>
      </w:r>
      <w:r>
        <w:rPr>
          <w:sz w:val="24"/>
          <w:szCs w:val="24"/>
        </w:rPr>
        <w:t>。其中，成人</w:t>
      </w:r>
      <w:r>
        <w:rPr>
          <w:sz w:val="24"/>
          <w:szCs w:val="24"/>
        </w:rPr>
        <w:t>AN</w:t>
      </w:r>
      <w:r>
        <w:rPr>
          <w:sz w:val="24"/>
          <w:szCs w:val="24"/>
        </w:rPr>
        <w:t>的预后比青少年更差，</w:t>
      </w:r>
      <w:r>
        <w:rPr>
          <w:sz w:val="24"/>
          <w:szCs w:val="24"/>
        </w:rPr>
        <w:t>5</w:t>
      </w:r>
      <w:r>
        <w:rPr>
          <w:sz w:val="24"/>
          <w:szCs w:val="24"/>
        </w:rPr>
        <w:t>年缓解率仅</w:t>
      </w:r>
      <w:r>
        <w:rPr>
          <w:sz w:val="24"/>
          <w:szCs w:val="24"/>
        </w:rPr>
        <w:t>45%</w:t>
      </w:r>
      <w:r>
        <w:rPr>
          <w:sz w:val="24"/>
          <w:szCs w:val="24"/>
        </w:rPr>
        <w:t>至</w:t>
      </w:r>
      <w:r>
        <w:rPr>
          <w:sz w:val="24"/>
          <w:szCs w:val="24"/>
        </w:rPr>
        <w:t>50%</w:t>
      </w:r>
      <w:r>
        <w:rPr>
          <w:sz w:val="24"/>
          <w:szCs w:val="24"/>
        </w:rPr>
        <w:t>，较</w:t>
      </w:r>
      <w:r>
        <w:rPr>
          <w:rFonts w:hint="eastAsia"/>
          <w:sz w:val="24"/>
          <w:szCs w:val="24"/>
        </w:rPr>
        <w:t>其他进食障碍</w:t>
      </w:r>
      <w:r>
        <w:rPr>
          <w:sz w:val="24"/>
          <w:szCs w:val="24"/>
        </w:rPr>
        <w:t>患者</w:t>
      </w:r>
      <w:r>
        <w:rPr>
          <w:rFonts w:hint="eastAsia"/>
          <w:sz w:val="24"/>
          <w:szCs w:val="24"/>
        </w:rPr>
        <w:t>的</w:t>
      </w:r>
      <w:r>
        <w:rPr>
          <w:sz w:val="24"/>
          <w:szCs w:val="24"/>
        </w:rPr>
        <w:t>治疗更难</w:t>
      </w:r>
      <w:r>
        <w:rPr>
          <w:sz w:val="24"/>
          <w:szCs w:val="24"/>
          <w:vertAlign w:val="superscript"/>
        </w:rPr>
        <w:t>[2,3]</w:t>
      </w:r>
      <w:r>
        <w:rPr>
          <w:sz w:val="24"/>
          <w:szCs w:val="24"/>
        </w:rPr>
        <w:t>。因此，</w:t>
      </w:r>
      <w:r>
        <w:rPr>
          <w:b/>
          <w:sz w:val="24"/>
          <w:szCs w:val="24"/>
        </w:rPr>
        <w:t>成人</w:t>
      </w:r>
      <w:r>
        <w:rPr>
          <w:b/>
          <w:sz w:val="24"/>
          <w:szCs w:val="24"/>
        </w:rPr>
        <w:t>AN</w:t>
      </w:r>
      <w:r>
        <w:rPr>
          <w:b/>
          <w:sz w:val="24"/>
          <w:szCs w:val="24"/>
        </w:rPr>
        <w:t>的治疗是进食障碍治疗中的难题</w:t>
      </w:r>
      <w:r>
        <w:rPr>
          <w:sz w:val="24"/>
          <w:szCs w:val="24"/>
        </w:rPr>
        <w:t>。</w:t>
      </w:r>
    </w:p>
    <w:p w14:paraId="5E4786F4" w14:textId="77777777" w:rsidR="00863EFC" w:rsidRDefault="00056780" w:rsidP="00EC5E14">
      <w:pPr>
        <w:spacing w:line="360" w:lineRule="auto"/>
        <w:ind w:firstLineChars="200" w:firstLine="482"/>
        <w:rPr>
          <w:sz w:val="24"/>
          <w:szCs w:val="24"/>
        </w:rPr>
      </w:pPr>
      <w:r>
        <w:rPr>
          <w:b/>
          <w:sz w:val="24"/>
          <w:szCs w:val="24"/>
        </w:rPr>
        <w:t>AN</w:t>
      </w:r>
      <w:r>
        <w:rPr>
          <w:b/>
          <w:sz w:val="24"/>
          <w:szCs w:val="24"/>
        </w:rPr>
        <w:t>患病率在我国呈快速增长趋势</w:t>
      </w:r>
      <w:r>
        <w:rPr>
          <w:sz w:val="24"/>
          <w:szCs w:val="24"/>
          <w:vertAlign w:val="superscript"/>
        </w:rPr>
        <w:t>[4]</w:t>
      </w:r>
      <w:r>
        <w:rPr>
          <w:sz w:val="24"/>
          <w:szCs w:val="24"/>
        </w:rPr>
        <w:t>。上海市精神卫生中心信息部的统计数据显示，</w:t>
      </w:r>
      <w:r>
        <w:rPr>
          <w:sz w:val="24"/>
          <w:szCs w:val="24"/>
        </w:rPr>
        <w:t>2021</w:t>
      </w:r>
      <w:r>
        <w:rPr>
          <w:sz w:val="24"/>
          <w:szCs w:val="24"/>
        </w:rPr>
        <w:t>和</w:t>
      </w:r>
      <w:r>
        <w:rPr>
          <w:sz w:val="24"/>
          <w:szCs w:val="24"/>
        </w:rPr>
        <w:t>2022</w:t>
      </w:r>
      <w:r>
        <w:rPr>
          <w:sz w:val="24"/>
          <w:szCs w:val="24"/>
        </w:rPr>
        <w:t>年住院和门诊新增的</w:t>
      </w:r>
      <w:r>
        <w:rPr>
          <w:sz w:val="24"/>
          <w:szCs w:val="24"/>
        </w:rPr>
        <w:t>AN</w:t>
      </w:r>
      <w:r>
        <w:rPr>
          <w:sz w:val="24"/>
          <w:szCs w:val="24"/>
        </w:rPr>
        <w:t>人数是</w:t>
      </w:r>
      <w:r>
        <w:rPr>
          <w:sz w:val="24"/>
          <w:szCs w:val="24"/>
        </w:rPr>
        <w:t>5</w:t>
      </w:r>
      <w:r>
        <w:rPr>
          <w:sz w:val="24"/>
          <w:szCs w:val="24"/>
        </w:rPr>
        <w:t>年前的</w:t>
      </w:r>
      <w:r>
        <w:rPr>
          <w:sz w:val="24"/>
          <w:szCs w:val="24"/>
        </w:rPr>
        <w:t>4</w:t>
      </w:r>
      <w:r>
        <w:rPr>
          <w:sz w:val="24"/>
          <w:szCs w:val="24"/>
        </w:rPr>
        <w:t>倍左右。随着全球经济发展以及飞速发展的媒体业营销</w:t>
      </w:r>
      <w:r>
        <w:rPr>
          <w:rFonts w:hint="eastAsia"/>
          <w:sz w:val="24"/>
          <w:szCs w:val="24"/>
        </w:rPr>
        <w:t>“</w:t>
      </w:r>
      <w:r>
        <w:rPr>
          <w:sz w:val="24"/>
          <w:szCs w:val="24"/>
        </w:rPr>
        <w:t>苗条策略</w:t>
      </w:r>
      <w:r>
        <w:rPr>
          <w:rFonts w:hint="eastAsia"/>
          <w:sz w:val="24"/>
          <w:szCs w:val="24"/>
        </w:rPr>
        <w:t>”</w:t>
      </w:r>
      <w:r>
        <w:rPr>
          <w:sz w:val="24"/>
          <w:szCs w:val="24"/>
        </w:rPr>
        <w:t>、</w:t>
      </w:r>
      <w:r>
        <w:rPr>
          <w:rFonts w:hint="eastAsia"/>
          <w:sz w:val="24"/>
          <w:szCs w:val="24"/>
        </w:rPr>
        <w:t>“</w:t>
      </w:r>
      <w:r>
        <w:rPr>
          <w:sz w:val="24"/>
          <w:szCs w:val="24"/>
        </w:rPr>
        <w:t>减肥方法</w:t>
      </w:r>
      <w:r>
        <w:rPr>
          <w:rFonts w:hint="eastAsia"/>
          <w:sz w:val="24"/>
          <w:szCs w:val="24"/>
        </w:rPr>
        <w:t>”</w:t>
      </w:r>
      <w:r>
        <w:rPr>
          <w:sz w:val="24"/>
          <w:szCs w:val="24"/>
        </w:rPr>
        <w:t>，</w:t>
      </w:r>
      <w:r>
        <w:rPr>
          <w:sz w:val="24"/>
          <w:szCs w:val="24"/>
        </w:rPr>
        <w:t>AN</w:t>
      </w:r>
      <w:r>
        <w:rPr>
          <w:sz w:val="24"/>
          <w:szCs w:val="24"/>
        </w:rPr>
        <w:t>正影响着越来越多的年轻女性，严重影响其社会功能，导致不孕不育，影响家庭和谐幸福，并增加疾病负担，危害极大。因此，亟需对</w:t>
      </w:r>
      <w:r>
        <w:rPr>
          <w:sz w:val="24"/>
          <w:szCs w:val="24"/>
        </w:rPr>
        <w:t>AN</w:t>
      </w:r>
      <w:r>
        <w:rPr>
          <w:sz w:val="24"/>
          <w:szCs w:val="24"/>
        </w:rPr>
        <w:t>采取有效的防治措施，此有赖于</w:t>
      </w:r>
      <w:r>
        <w:rPr>
          <w:sz w:val="24"/>
          <w:szCs w:val="24"/>
        </w:rPr>
        <w:t>AN</w:t>
      </w:r>
      <w:r>
        <w:rPr>
          <w:sz w:val="24"/>
          <w:szCs w:val="24"/>
        </w:rPr>
        <w:t>病理机制的阐明。</w:t>
      </w:r>
    </w:p>
    <w:p w14:paraId="79112C08" w14:textId="77777777" w:rsidR="00863EFC" w:rsidRDefault="00863EFC" w:rsidP="00EC5E14">
      <w:pPr>
        <w:spacing w:line="360" w:lineRule="auto"/>
        <w:ind w:firstLineChars="200" w:firstLine="480"/>
        <w:rPr>
          <w:sz w:val="24"/>
          <w:szCs w:val="24"/>
        </w:rPr>
      </w:pPr>
    </w:p>
    <w:p w14:paraId="22D3369A" w14:textId="77777777" w:rsidR="00863EFC" w:rsidRDefault="00056780" w:rsidP="00EC5E14">
      <w:pPr>
        <w:spacing w:line="360" w:lineRule="auto"/>
        <w:rPr>
          <w:b/>
          <w:sz w:val="24"/>
          <w:szCs w:val="24"/>
        </w:rPr>
      </w:pPr>
      <w:r>
        <w:rPr>
          <w:b/>
          <w:sz w:val="24"/>
          <w:szCs w:val="24"/>
        </w:rPr>
        <w:t xml:space="preserve">1.2 </w:t>
      </w:r>
      <w:r>
        <w:rPr>
          <w:b/>
          <w:sz w:val="24"/>
          <w:szCs w:val="24"/>
        </w:rPr>
        <w:t>针对进食障碍的认知行为治疗（</w:t>
      </w:r>
      <w:r>
        <w:rPr>
          <w:b/>
          <w:sz w:val="24"/>
          <w:szCs w:val="24"/>
        </w:rPr>
        <w:t>CBT</w:t>
      </w:r>
      <w:r>
        <w:rPr>
          <w:b/>
          <w:sz w:val="24"/>
          <w:szCs w:val="24"/>
        </w:rPr>
        <w:t>）是成人</w:t>
      </w:r>
      <w:r>
        <w:rPr>
          <w:b/>
          <w:sz w:val="24"/>
          <w:szCs w:val="24"/>
        </w:rPr>
        <w:t>AN</w:t>
      </w:r>
      <w:r>
        <w:rPr>
          <w:rFonts w:hint="eastAsia"/>
          <w:b/>
          <w:sz w:val="24"/>
          <w:szCs w:val="24"/>
        </w:rPr>
        <w:t>的主要治疗手段</w:t>
      </w:r>
    </w:p>
    <w:p w14:paraId="1BE289FD" w14:textId="77777777" w:rsidR="00863EFC" w:rsidRDefault="00056780" w:rsidP="00EC5E14">
      <w:pPr>
        <w:spacing w:line="360" w:lineRule="auto"/>
        <w:ind w:firstLineChars="200" w:firstLine="480"/>
        <w:rPr>
          <w:b/>
          <w:sz w:val="24"/>
          <w:szCs w:val="24"/>
        </w:rPr>
      </w:pPr>
      <w:r>
        <w:rPr>
          <w:sz w:val="24"/>
          <w:szCs w:val="24"/>
        </w:rPr>
        <w:lastRenderedPageBreak/>
        <w:t>目前</w:t>
      </w:r>
      <w:r>
        <w:rPr>
          <w:sz w:val="24"/>
          <w:szCs w:val="24"/>
        </w:rPr>
        <w:t>AN</w:t>
      </w:r>
      <w:r>
        <w:rPr>
          <w:sz w:val="24"/>
          <w:szCs w:val="24"/>
        </w:rPr>
        <w:t>的治疗仍是临床难题，且容易复发</w:t>
      </w:r>
      <w:r>
        <w:rPr>
          <w:sz w:val="24"/>
          <w:szCs w:val="24"/>
          <w:vertAlign w:val="superscript"/>
        </w:rPr>
        <w:t>[1]</w:t>
      </w:r>
      <w:r>
        <w:rPr>
          <w:sz w:val="24"/>
          <w:szCs w:val="24"/>
        </w:rPr>
        <w:t>。大规模临床试验中尚未发现药物的有效性，且因患者消瘦导致药物副作用大，影响服药依从性。因此，心理治疗被认为是</w:t>
      </w:r>
      <w:r>
        <w:rPr>
          <w:sz w:val="24"/>
          <w:szCs w:val="24"/>
        </w:rPr>
        <w:t>AN</w:t>
      </w:r>
      <w:r>
        <w:rPr>
          <w:sz w:val="24"/>
          <w:szCs w:val="24"/>
        </w:rPr>
        <w:t>最有效的治疗方法</w:t>
      </w:r>
      <w:r>
        <w:rPr>
          <w:sz w:val="24"/>
          <w:szCs w:val="24"/>
          <w:vertAlign w:val="superscript"/>
        </w:rPr>
        <w:t>[1]</w:t>
      </w:r>
      <w:r>
        <w:rPr>
          <w:sz w:val="24"/>
          <w:szCs w:val="24"/>
        </w:rPr>
        <w:t>。对于成人</w:t>
      </w:r>
      <w:r>
        <w:rPr>
          <w:sz w:val="24"/>
          <w:szCs w:val="24"/>
        </w:rPr>
        <w:t>AN</w:t>
      </w:r>
      <w:r>
        <w:rPr>
          <w:sz w:val="24"/>
          <w:szCs w:val="24"/>
        </w:rPr>
        <w:t>患者，认知行为治疗</w:t>
      </w:r>
      <w:r>
        <w:rPr>
          <w:rFonts w:hint="eastAsia"/>
          <w:sz w:val="24"/>
          <w:szCs w:val="24"/>
        </w:rPr>
        <w:t>(</w:t>
      </w:r>
      <w:r>
        <w:rPr>
          <w:sz w:val="24"/>
          <w:szCs w:val="24"/>
        </w:rPr>
        <w:t>Cognitive Behavior Therapy</w:t>
      </w:r>
      <w:r>
        <w:rPr>
          <w:rFonts w:hint="eastAsia"/>
          <w:sz w:val="24"/>
          <w:szCs w:val="24"/>
        </w:rPr>
        <w:t>,</w:t>
      </w:r>
      <w:r>
        <w:rPr>
          <w:sz w:val="24"/>
          <w:szCs w:val="24"/>
        </w:rPr>
        <w:t xml:space="preserve"> CBT</w:t>
      </w:r>
      <w:r>
        <w:rPr>
          <w:rFonts w:hint="eastAsia"/>
          <w:sz w:val="24"/>
          <w:szCs w:val="24"/>
        </w:rPr>
        <w:t>)</w:t>
      </w:r>
      <w:r>
        <w:rPr>
          <w:sz w:val="24"/>
          <w:szCs w:val="24"/>
        </w:rPr>
        <w:t>的有效性证据</w:t>
      </w:r>
      <w:r>
        <w:rPr>
          <w:rFonts w:hint="eastAsia"/>
          <w:sz w:val="24"/>
          <w:szCs w:val="24"/>
        </w:rPr>
        <w:t>更</w:t>
      </w:r>
      <w:r>
        <w:rPr>
          <w:sz w:val="24"/>
          <w:szCs w:val="24"/>
        </w:rPr>
        <w:t>多，特别是</w:t>
      </w:r>
      <w:r>
        <w:rPr>
          <w:sz w:val="24"/>
          <w:szCs w:val="24"/>
        </w:rPr>
        <w:t>Fairburn</w:t>
      </w:r>
      <w:r>
        <w:rPr>
          <w:sz w:val="24"/>
          <w:szCs w:val="24"/>
        </w:rPr>
        <w:t>及其同事开发的</w:t>
      </w:r>
      <w:r>
        <w:rPr>
          <w:b/>
          <w:sz w:val="24"/>
          <w:szCs w:val="24"/>
        </w:rPr>
        <w:t>针对进食障碍的</w:t>
      </w:r>
      <w:r>
        <w:rPr>
          <w:b/>
          <w:sz w:val="24"/>
          <w:szCs w:val="24"/>
        </w:rPr>
        <w:t>CBT</w:t>
      </w:r>
      <w:r>
        <w:rPr>
          <w:b/>
          <w:sz w:val="24"/>
          <w:szCs w:val="24"/>
        </w:rPr>
        <w:t>被认为是治疗成年进食障碍患者的最有效疗法</w:t>
      </w:r>
      <w:r>
        <w:rPr>
          <w:rFonts w:hint="eastAsia"/>
          <w:b/>
          <w:sz w:val="24"/>
          <w:szCs w:val="24"/>
        </w:rPr>
        <w:t>之一</w:t>
      </w:r>
      <w:r>
        <w:rPr>
          <w:bCs/>
          <w:sz w:val="24"/>
          <w:szCs w:val="24"/>
          <w:vertAlign w:val="superscript"/>
        </w:rPr>
        <w:t>[5]</w:t>
      </w:r>
      <w:r>
        <w:rPr>
          <w:rFonts w:hint="eastAsia"/>
          <w:sz w:val="24"/>
          <w:szCs w:val="24"/>
        </w:rPr>
        <w:t>，</w:t>
      </w:r>
      <w:r>
        <w:rPr>
          <w:rFonts w:hint="eastAsia"/>
          <w:b/>
          <w:sz w:val="24"/>
          <w:szCs w:val="24"/>
        </w:rPr>
        <w:t>从而成为当今成人</w:t>
      </w:r>
      <w:r>
        <w:rPr>
          <w:rFonts w:hint="eastAsia"/>
          <w:b/>
          <w:sz w:val="24"/>
          <w:szCs w:val="24"/>
        </w:rPr>
        <w:t>A</w:t>
      </w:r>
      <w:r>
        <w:rPr>
          <w:b/>
          <w:sz w:val="24"/>
          <w:szCs w:val="24"/>
        </w:rPr>
        <w:t>N</w:t>
      </w:r>
      <w:r>
        <w:rPr>
          <w:rFonts w:hint="eastAsia"/>
          <w:b/>
          <w:sz w:val="24"/>
          <w:szCs w:val="24"/>
        </w:rPr>
        <w:t>的一线治疗。该</w:t>
      </w:r>
      <w:r>
        <w:rPr>
          <w:rFonts w:hint="eastAsia"/>
          <w:b/>
          <w:sz w:val="24"/>
          <w:szCs w:val="24"/>
        </w:rPr>
        <w:t>C</w:t>
      </w:r>
      <w:r>
        <w:rPr>
          <w:b/>
          <w:sz w:val="24"/>
          <w:szCs w:val="24"/>
        </w:rPr>
        <w:t>BT</w:t>
      </w:r>
      <w:r>
        <w:rPr>
          <w:rFonts w:hint="eastAsia"/>
          <w:b/>
          <w:sz w:val="24"/>
          <w:szCs w:val="24"/>
        </w:rPr>
        <w:t>的另一个优势在于它对进食障碍症状缓解作用的维持时间长，最长能达</w:t>
      </w:r>
      <w:r>
        <w:rPr>
          <w:rFonts w:hint="eastAsia"/>
          <w:b/>
          <w:sz w:val="24"/>
          <w:szCs w:val="24"/>
        </w:rPr>
        <w:t>1</w:t>
      </w:r>
      <w:r>
        <w:rPr>
          <w:b/>
          <w:sz w:val="24"/>
          <w:szCs w:val="24"/>
        </w:rPr>
        <w:t>5</w:t>
      </w:r>
      <w:r>
        <w:rPr>
          <w:rFonts w:hint="eastAsia"/>
          <w:b/>
          <w:sz w:val="24"/>
          <w:szCs w:val="24"/>
        </w:rPr>
        <w:t>个月</w:t>
      </w:r>
      <w:r>
        <w:rPr>
          <w:rFonts w:hint="eastAsia"/>
          <w:b/>
          <w:sz w:val="24"/>
          <w:szCs w:val="24"/>
          <w:vertAlign w:val="superscript"/>
        </w:rPr>
        <w:t>[</w:t>
      </w:r>
      <w:r>
        <w:rPr>
          <w:b/>
          <w:sz w:val="24"/>
          <w:szCs w:val="24"/>
          <w:vertAlign w:val="superscript"/>
        </w:rPr>
        <w:t>6]</w:t>
      </w:r>
      <w:r>
        <w:rPr>
          <w:rFonts w:hint="eastAsia"/>
          <w:b/>
          <w:sz w:val="24"/>
          <w:szCs w:val="24"/>
        </w:rPr>
        <w:t>，较</w:t>
      </w:r>
      <w:r>
        <w:rPr>
          <w:b/>
          <w:sz w:val="24"/>
          <w:szCs w:val="24"/>
        </w:rPr>
        <w:t>经颅磁刺激</w:t>
      </w:r>
      <w:r>
        <w:rPr>
          <w:rFonts w:hint="eastAsia"/>
          <w:b/>
          <w:sz w:val="24"/>
          <w:szCs w:val="24"/>
        </w:rPr>
        <w:t>(</w:t>
      </w:r>
      <w:r>
        <w:rPr>
          <w:b/>
          <w:sz w:val="24"/>
          <w:szCs w:val="24"/>
        </w:rPr>
        <w:t>Transcranial magnetic stimulation</w:t>
      </w:r>
      <w:r>
        <w:rPr>
          <w:rFonts w:hint="eastAsia"/>
          <w:b/>
          <w:sz w:val="24"/>
          <w:szCs w:val="24"/>
        </w:rPr>
        <w:t>,</w:t>
      </w:r>
      <w:r>
        <w:rPr>
          <w:b/>
          <w:sz w:val="24"/>
          <w:szCs w:val="24"/>
        </w:rPr>
        <w:t xml:space="preserve"> TMS</w:t>
      </w:r>
      <w:r>
        <w:rPr>
          <w:rFonts w:hint="eastAsia"/>
          <w:b/>
          <w:sz w:val="24"/>
          <w:szCs w:val="24"/>
        </w:rPr>
        <w:t>)</w:t>
      </w:r>
      <w:r>
        <w:rPr>
          <w:rFonts w:hint="eastAsia"/>
          <w:b/>
          <w:sz w:val="24"/>
          <w:szCs w:val="24"/>
        </w:rPr>
        <w:t>等物理干预</w:t>
      </w:r>
      <w:r>
        <w:rPr>
          <w:rFonts w:hint="eastAsia"/>
          <w:b/>
          <w:sz w:val="24"/>
          <w:szCs w:val="24"/>
          <w:vertAlign w:val="superscript"/>
        </w:rPr>
        <w:t>[</w:t>
      </w:r>
      <w:r>
        <w:rPr>
          <w:b/>
          <w:sz w:val="24"/>
          <w:szCs w:val="24"/>
          <w:vertAlign w:val="superscript"/>
        </w:rPr>
        <w:t>7,8]</w:t>
      </w:r>
      <w:r>
        <w:rPr>
          <w:rFonts w:hint="eastAsia"/>
          <w:b/>
          <w:sz w:val="24"/>
          <w:szCs w:val="24"/>
        </w:rPr>
        <w:t>更为持久。</w:t>
      </w:r>
    </w:p>
    <w:p w14:paraId="5CD472CB" w14:textId="77777777" w:rsidR="00863EFC" w:rsidRDefault="00056780" w:rsidP="00EC5E14">
      <w:pPr>
        <w:spacing w:line="360" w:lineRule="auto"/>
        <w:ind w:firstLineChars="200" w:firstLine="480"/>
        <w:rPr>
          <w:sz w:val="24"/>
          <w:szCs w:val="24"/>
        </w:rPr>
      </w:pPr>
      <w:r>
        <w:rPr>
          <w:rFonts w:hint="eastAsia"/>
          <w:sz w:val="24"/>
          <w:szCs w:val="24"/>
        </w:rPr>
        <w:t>进食障碍的</w:t>
      </w:r>
      <w:r>
        <w:rPr>
          <w:rFonts w:hint="eastAsia"/>
          <w:sz w:val="24"/>
          <w:szCs w:val="24"/>
        </w:rPr>
        <w:t>C</w:t>
      </w:r>
      <w:r>
        <w:rPr>
          <w:sz w:val="24"/>
          <w:szCs w:val="24"/>
        </w:rPr>
        <w:t>BT</w:t>
      </w:r>
      <w:r>
        <w:rPr>
          <w:sz w:val="24"/>
          <w:szCs w:val="24"/>
        </w:rPr>
        <w:t>是针对进食障碍精神病理学（对体形</w:t>
      </w:r>
      <w:r>
        <w:rPr>
          <w:sz w:val="24"/>
          <w:szCs w:val="24"/>
        </w:rPr>
        <w:t>/</w:t>
      </w:r>
      <w:r>
        <w:rPr>
          <w:sz w:val="24"/>
          <w:szCs w:val="24"/>
        </w:rPr>
        <w:t>体重的过度关注和过度控制行为等）的一种跨诊断治疗</w:t>
      </w:r>
      <w:r>
        <w:rPr>
          <w:rFonts w:hint="eastAsia"/>
          <w:sz w:val="24"/>
          <w:szCs w:val="24"/>
        </w:rPr>
        <w:t>。然而，</w:t>
      </w:r>
      <w:r>
        <w:rPr>
          <w:rFonts w:hint="eastAsia"/>
          <w:sz w:val="24"/>
          <w:szCs w:val="24"/>
        </w:rPr>
        <w:t>CBT</w:t>
      </w:r>
      <w:r>
        <w:rPr>
          <w:rFonts w:hint="eastAsia"/>
          <w:sz w:val="24"/>
          <w:szCs w:val="24"/>
        </w:rPr>
        <w:t>的治疗有效率并不高，综合多项研究发现</w:t>
      </w:r>
      <w:r>
        <w:rPr>
          <w:rFonts w:hint="eastAsia"/>
          <w:b/>
          <w:bCs/>
          <w:sz w:val="24"/>
          <w:szCs w:val="24"/>
        </w:rPr>
        <w:t>仅</w:t>
      </w:r>
      <w:r>
        <w:rPr>
          <w:b/>
          <w:sz w:val="24"/>
          <w:szCs w:val="24"/>
        </w:rPr>
        <w:t>约</w:t>
      </w:r>
      <w:r>
        <w:rPr>
          <w:b/>
          <w:sz w:val="24"/>
          <w:szCs w:val="24"/>
        </w:rPr>
        <w:t>40%</w:t>
      </w:r>
      <w:r>
        <w:rPr>
          <w:b/>
          <w:sz w:val="24"/>
          <w:szCs w:val="24"/>
        </w:rPr>
        <w:t>的成人</w:t>
      </w:r>
      <w:r>
        <w:rPr>
          <w:rFonts w:hint="eastAsia"/>
          <w:b/>
          <w:sz w:val="24"/>
          <w:szCs w:val="24"/>
        </w:rPr>
        <w:t>A</w:t>
      </w:r>
      <w:r>
        <w:rPr>
          <w:b/>
          <w:sz w:val="24"/>
          <w:szCs w:val="24"/>
        </w:rPr>
        <w:t>N</w:t>
      </w:r>
      <w:r>
        <w:rPr>
          <w:b/>
          <w:sz w:val="24"/>
          <w:szCs w:val="24"/>
        </w:rPr>
        <w:t>患者在接受治疗后能</w:t>
      </w:r>
      <w:r w:rsidR="00362BE0">
        <w:rPr>
          <w:rFonts w:hint="eastAsia"/>
          <w:b/>
          <w:sz w:val="24"/>
          <w:szCs w:val="24"/>
        </w:rPr>
        <w:t>实现</w:t>
      </w:r>
      <w:r>
        <w:rPr>
          <w:b/>
          <w:sz w:val="24"/>
          <w:szCs w:val="24"/>
        </w:rPr>
        <w:t>并维持正常体重范围，</w:t>
      </w:r>
      <w:r w:rsidR="00362BE0">
        <w:rPr>
          <w:rFonts w:hint="eastAsia"/>
          <w:b/>
          <w:sz w:val="24"/>
          <w:szCs w:val="24"/>
        </w:rPr>
        <w:t>并</w:t>
      </w:r>
      <w:r>
        <w:rPr>
          <w:b/>
          <w:sz w:val="24"/>
          <w:szCs w:val="24"/>
        </w:rPr>
        <w:t>同时伴</w:t>
      </w:r>
      <w:r w:rsidR="00362BE0">
        <w:rPr>
          <w:rFonts w:hint="eastAsia"/>
          <w:b/>
          <w:sz w:val="24"/>
          <w:szCs w:val="24"/>
        </w:rPr>
        <w:t>随</w:t>
      </w:r>
      <w:r>
        <w:rPr>
          <w:b/>
          <w:sz w:val="24"/>
          <w:szCs w:val="24"/>
        </w:rPr>
        <w:t>核心精神病理症状的缓解</w:t>
      </w:r>
      <w:r>
        <w:rPr>
          <w:b/>
          <w:sz w:val="24"/>
          <w:szCs w:val="24"/>
          <w:vertAlign w:val="superscript"/>
        </w:rPr>
        <w:t>[6,9]</w:t>
      </w:r>
      <w:r>
        <w:rPr>
          <w:sz w:val="24"/>
          <w:szCs w:val="24"/>
        </w:rPr>
        <w:t>。</w:t>
      </w:r>
    </w:p>
    <w:p w14:paraId="5D44C550" w14:textId="77777777" w:rsidR="00863EFC" w:rsidRDefault="00056780" w:rsidP="00EC5E14">
      <w:pPr>
        <w:spacing w:line="360" w:lineRule="auto"/>
        <w:ind w:firstLineChars="200" w:firstLine="482"/>
        <w:rPr>
          <w:sz w:val="24"/>
          <w:szCs w:val="24"/>
        </w:rPr>
      </w:pPr>
      <w:r>
        <w:rPr>
          <w:b/>
          <w:sz w:val="24"/>
          <w:szCs w:val="24"/>
        </w:rPr>
        <w:t>进食障碍</w:t>
      </w:r>
      <w:r>
        <w:rPr>
          <w:b/>
          <w:sz w:val="24"/>
          <w:szCs w:val="24"/>
        </w:rPr>
        <w:t>CBT</w:t>
      </w:r>
      <w:r>
        <w:rPr>
          <w:b/>
          <w:bCs/>
          <w:sz w:val="24"/>
          <w:szCs w:val="24"/>
        </w:rPr>
        <w:t>理论认</w:t>
      </w:r>
      <w:r>
        <w:rPr>
          <w:b/>
          <w:sz w:val="24"/>
          <w:szCs w:val="24"/>
        </w:rPr>
        <w:t>为</w:t>
      </w:r>
      <w:r>
        <w:rPr>
          <w:sz w:val="24"/>
          <w:szCs w:val="24"/>
        </w:rPr>
        <w:t>，</w:t>
      </w:r>
      <w:r>
        <w:rPr>
          <w:sz w:val="24"/>
          <w:szCs w:val="24"/>
        </w:rPr>
        <w:t>AN</w:t>
      </w:r>
      <w:r>
        <w:rPr>
          <w:sz w:val="24"/>
          <w:szCs w:val="24"/>
        </w:rPr>
        <w:t>患者对于体形</w:t>
      </w:r>
      <w:r>
        <w:rPr>
          <w:sz w:val="24"/>
          <w:szCs w:val="24"/>
        </w:rPr>
        <w:t>/</w:t>
      </w:r>
      <w:r>
        <w:rPr>
          <w:sz w:val="24"/>
          <w:szCs w:val="24"/>
        </w:rPr>
        <w:t>体重的过度关注是维持进食障碍的首要因素，而其他临床症状（如严格限制进食、体重控制行为等）均直接或间接源自该重要的精神病理症状，并进一步强化它，导致</w:t>
      </w:r>
      <w:r>
        <w:rPr>
          <w:sz w:val="24"/>
          <w:szCs w:val="24"/>
        </w:rPr>
        <w:t>AN</w:t>
      </w:r>
      <w:r>
        <w:rPr>
          <w:sz w:val="24"/>
          <w:szCs w:val="24"/>
        </w:rPr>
        <w:t>症状的维持</w:t>
      </w:r>
      <w:r>
        <w:rPr>
          <w:b/>
          <w:sz w:val="24"/>
          <w:szCs w:val="24"/>
        </w:rPr>
        <w:t>（见图</w:t>
      </w:r>
      <w:r>
        <w:rPr>
          <w:b/>
          <w:sz w:val="24"/>
          <w:szCs w:val="24"/>
        </w:rPr>
        <w:t>1</w:t>
      </w:r>
      <w:r>
        <w:rPr>
          <w:b/>
          <w:sz w:val="24"/>
          <w:szCs w:val="24"/>
        </w:rPr>
        <w:t>）</w:t>
      </w:r>
      <w:r>
        <w:rPr>
          <w:sz w:val="24"/>
          <w:szCs w:val="24"/>
        </w:rPr>
        <w:t>。</w:t>
      </w:r>
      <w:r>
        <w:rPr>
          <w:sz w:val="24"/>
          <w:szCs w:val="24"/>
        </w:rPr>
        <w:t>AN</w:t>
      </w:r>
      <w:r>
        <w:rPr>
          <w:sz w:val="24"/>
          <w:szCs w:val="24"/>
        </w:rPr>
        <w:t>的</w:t>
      </w:r>
      <w:r>
        <w:rPr>
          <w:sz w:val="24"/>
          <w:szCs w:val="24"/>
        </w:rPr>
        <w:t>CBT</w:t>
      </w:r>
      <w:r>
        <w:rPr>
          <w:sz w:val="24"/>
          <w:szCs w:val="24"/>
        </w:rPr>
        <w:t>治疗是基于该理论进行的干预，其中，对体形</w:t>
      </w:r>
      <w:r>
        <w:rPr>
          <w:sz w:val="24"/>
          <w:szCs w:val="24"/>
        </w:rPr>
        <w:t>/</w:t>
      </w:r>
      <w:r>
        <w:rPr>
          <w:sz w:val="24"/>
          <w:szCs w:val="24"/>
        </w:rPr>
        <w:t>体重的过度评价、过度控制行为是</w:t>
      </w:r>
      <w:r>
        <w:rPr>
          <w:sz w:val="24"/>
          <w:szCs w:val="24"/>
        </w:rPr>
        <w:t>CBT</w:t>
      </w:r>
      <w:r>
        <w:rPr>
          <w:sz w:val="24"/>
          <w:szCs w:val="24"/>
        </w:rPr>
        <w:t>干预的主要靶目标，体重恢复为</w:t>
      </w:r>
      <w:r>
        <w:rPr>
          <w:sz w:val="24"/>
          <w:szCs w:val="24"/>
        </w:rPr>
        <w:t>AN</w:t>
      </w:r>
      <w:r>
        <w:rPr>
          <w:sz w:val="24"/>
          <w:szCs w:val="24"/>
        </w:rPr>
        <w:t>的最终治疗目标。</w:t>
      </w:r>
    </w:p>
    <w:p w14:paraId="325279A9" w14:textId="77777777" w:rsidR="00863EFC" w:rsidRDefault="00056780" w:rsidP="00EC5E14">
      <w:pPr>
        <w:spacing w:line="360" w:lineRule="auto"/>
        <w:jc w:val="center"/>
        <w:rPr>
          <w:b/>
          <w:sz w:val="24"/>
          <w:szCs w:val="24"/>
        </w:rPr>
      </w:pPr>
      <w:r>
        <w:rPr>
          <w:rFonts w:hint="eastAsia"/>
          <w:b/>
          <w:noProof/>
          <w:sz w:val="24"/>
          <w:szCs w:val="24"/>
        </w:rPr>
        <w:drawing>
          <wp:inline distT="0" distB="0" distL="0" distR="0" wp14:anchorId="08B255E6" wp14:editId="3C961B77">
            <wp:extent cx="3873500" cy="2971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73500" cy="2971800"/>
                    </a:xfrm>
                    <a:prstGeom prst="rect">
                      <a:avLst/>
                    </a:prstGeom>
                  </pic:spPr>
                </pic:pic>
              </a:graphicData>
            </a:graphic>
          </wp:inline>
        </w:drawing>
      </w:r>
    </w:p>
    <w:p w14:paraId="21121BF1" w14:textId="77777777" w:rsidR="00863EFC" w:rsidRDefault="00056780" w:rsidP="00EC5E14">
      <w:pPr>
        <w:spacing w:line="360" w:lineRule="auto"/>
        <w:jc w:val="center"/>
      </w:pPr>
      <w:r>
        <w:t>图</w:t>
      </w:r>
      <w:r>
        <w:t xml:space="preserve">1 </w:t>
      </w:r>
      <w:r>
        <w:rPr>
          <w:rFonts w:hint="eastAsia"/>
        </w:rPr>
        <w:t>A</w:t>
      </w:r>
      <w:r>
        <w:t>N</w:t>
      </w:r>
      <w:r>
        <w:t>的</w:t>
      </w:r>
      <w:r>
        <w:t>CBT</w:t>
      </w:r>
      <w:r>
        <w:t>理论</w:t>
      </w:r>
    </w:p>
    <w:p w14:paraId="4EC6B455" w14:textId="77777777" w:rsidR="00863EFC" w:rsidRDefault="00863EFC" w:rsidP="00EC5E14">
      <w:pPr>
        <w:spacing w:line="360" w:lineRule="auto"/>
        <w:jc w:val="left"/>
        <w:rPr>
          <w:sz w:val="22"/>
          <w:szCs w:val="24"/>
        </w:rPr>
      </w:pPr>
    </w:p>
    <w:p w14:paraId="3800FB2B" w14:textId="77777777" w:rsidR="00863EFC" w:rsidRDefault="00056780" w:rsidP="00EC5E14">
      <w:pPr>
        <w:spacing w:line="360" w:lineRule="auto"/>
        <w:rPr>
          <w:b/>
          <w:sz w:val="24"/>
          <w:szCs w:val="24"/>
          <w:highlight w:val="yellow"/>
        </w:rPr>
      </w:pPr>
      <w:r>
        <w:rPr>
          <w:b/>
          <w:sz w:val="24"/>
          <w:szCs w:val="24"/>
        </w:rPr>
        <w:lastRenderedPageBreak/>
        <w:t>1.3</w:t>
      </w:r>
      <w:r>
        <w:rPr>
          <w:sz w:val="24"/>
          <w:szCs w:val="24"/>
        </w:rPr>
        <w:t xml:space="preserve"> </w:t>
      </w:r>
      <w:r>
        <w:rPr>
          <w:b/>
          <w:sz w:val="24"/>
          <w:szCs w:val="24"/>
        </w:rPr>
        <w:t>团体</w:t>
      </w:r>
      <w:r>
        <w:rPr>
          <w:b/>
          <w:sz w:val="24"/>
          <w:szCs w:val="24"/>
        </w:rPr>
        <w:t>CBT</w:t>
      </w:r>
      <w:r>
        <w:rPr>
          <w:b/>
          <w:sz w:val="24"/>
          <w:szCs w:val="24"/>
        </w:rPr>
        <w:t>是适合当前国情的针对成人</w:t>
      </w:r>
      <w:r>
        <w:rPr>
          <w:b/>
          <w:sz w:val="24"/>
          <w:szCs w:val="24"/>
        </w:rPr>
        <w:t>AN</w:t>
      </w:r>
      <w:r>
        <w:rPr>
          <w:rFonts w:hint="eastAsia"/>
          <w:b/>
          <w:sz w:val="24"/>
          <w:szCs w:val="24"/>
        </w:rPr>
        <w:t>切实可行</w:t>
      </w:r>
      <w:r>
        <w:rPr>
          <w:b/>
          <w:sz w:val="24"/>
          <w:szCs w:val="24"/>
        </w:rPr>
        <w:t>的新型心理疗法</w:t>
      </w:r>
    </w:p>
    <w:p w14:paraId="18B075BE" w14:textId="77777777" w:rsidR="00863EFC" w:rsidRDefault="00056780" w:rsidP="00EC5E14">
      <w:pPr>
        <w:spacing w:line="360" w:lineRule="auto"/>
        <w:ind w:firstLineChars="200" w:firstLine="480"/>
        <w:rPr>
          <w:sz w:val="24"/>
          <w:szCs w:val="24"/>
        </w:rPr>
      </w:pPr>
      <w:r>
        <w:rPr>
          <w:sz w:val="24"/>
          <w:szCs w:val="24"/>
        </w:rPr>
        <w:t>个体</w:t>
      </w:r>
      <w:r>
        <w:rPr>
          <w:sz w:val="24"/>
          <w:szCs w:val="24"/>
        </w:rPr>
        <w:t>CBT</w:t>
      </w:r>
      <w:r>
        <w:rPr>
          <w:sz w:val="24"/>
          <w:szCs w:val="24"/>
        </w:rPr>
        <w:t>治疗</w:t>
      </w:r>
      <w:r>
        <w:rPr>
          <w:sz w:val="24"/>
          <w:szCs w:val="24"/>
        </w:rPr>
        <w:t>AN</w:t>
      </w:r>
      <w:r>
        <w:rPr>
          <w:sz w:val="24"/>
          <w:szCs w:val="24"/>
        </w:rPr>
        <w:t>的起效慢、周期长，对于低体重的</w:t>
      </w:r>
      <w:r>
        <w:rPr>
          <w:sz w:val="24"/>
          <w:szCs w:val="24"/>
        </w:rPr>
        <w:t>AN</w:t>
      </w:r>
      <w:r>
        <w:rPr>
          <w:sz w:val="24"/>
          <w:szCs w:val="24"/>
        </w:rPr>
        <w:t>患者，</w:t>
      </w:r>
      <w:r>
        <w:rPr>
          <w:sz w:val="24"/>
          <w:szCs w:val="24"/>
        </w:rPr>
        <w:t>CBT</w:t>
      </w:r>
      <w:r>
        <w:rPr>
          <w:sz w:val="24"/>
          <w:szCs w:val="24"/>
        </w:rPr>
        <w:t>通常要花费</w:t>
      </w:r>
      <w:r>
        <w:rPr>
          <w:sz w:val="24"/>
          <w:szCs w:val="24"/>
        </w:rPr>
        <w:t>20-40</w:t>
      </w:r>
      <w:r>
        <w:rPr>
          <w:sz w:val="24"/>
          <w:szCs w:val="24"/>
        </w:rPr>
        <w:t>周左右时间</w:t>
      </w:r>
      <w:r>
        <w:rPr>
          <w:sz w:val="24"/>
          <w:szCs w:val="24"/>
          <w:vertAlign w:val="superscript"/>
        </w:rPr>
        <w:t>[5]</w:t>
      </w:r>
      <w:r>
        <w:rPr>
          <w:sz w:val="24"/>
          <w:szCs w:val="24"/>
        </w:rPr>
        <w:t>；治疗师需要接受专门的系统培训，目前国内缺乏训练有素的进食障碍专病治疗师；</w:t>
      </w:r>
      <w:r>
        <w:rPr>
          <w:kern w:val="0"/>
          <w:sz w:val="24"/>
        </w:rPr>
        <w:t>而</w:t>
      </w:r>
      <w:r>
        <w:rPr>
          <w:sz w:val="24"/>
          <w:szCs w:val="24"/>
        </w:rPr>
        <w:t>近年来</w:t>
      </w:r>
      <w:r>
        <w:rPr>
          <w:sz w:val="24"/>
          <w:szCs w:val="24"/>
        </w:rPr>
        <w:t>AN</w:t>
      </w:r>
      <w:r>
        <w:rPr>
          <w:sz w:val="24"/>
          <w:szCs w:val="24"/>
        </w:rPr>
        <w:t>患者数量快速增多，导致</w:t>
      </w:r>
      <w:r>
        <w:rPr>
          <w:sz w:val="24"/>
          <w:szCs w:val="24"/>
        </w:rPr>
        <w:t>AN</w:t>
      </w:r>
      <w:r>
        <w:rPr>
          <w:sz w:val="24"/>
          <w:szCs w:val="24"/>
        </w:rPr>
        <w:t>患者获得个体</w:t>
      </w:r>
      <w:r>
        <w:rPr>
          <w:sz w:val="24"/>
          <w:szCs w:val="24"/>
        </w:rPr>
        <w:t>CBT</w:t>
      </w:r>
      <w:r>
        <w:rPr>
          <w:sz w:val="24"/>
          <w:szCs w:val="24"/>
        </w:rPr>
        <w:t>治疗的机会相当少、影响患者预后。</w:t>
      </w:r>
    </w:p>
    <w:p w14:paraId="44A1BAB0" w14:textId="77777777" w:rsidR="00863EFC" w:rsidRDefault="00056780" w:rsidP="00EC5E14">
      <w:pPr>
        <w:spacing w:line="360" w:lineRule="auto"/>
        <w:ind w:firstLineChars="200" w:firstLine="480"/>
        <w:rPr>
          <w:kern w:val="0"/>
          <w:sz w:val="24"/>
        </w:rPr>
      </w:pPr>
      <w:r>
        <w:rPr>
          <w:sz w:val="24"/>
          <w:szCs w:val="24"/>
        </w:rPr>
        <w:t>为了增加心理治疗的可及性和降低治疗成本，国际上逐渐出现了针对进食障碍的团体心理治疗</w:t>
      </w:r>
      <w:r>
        <w:rPr>
          <w:sz w:val="24"/>
          <w:szCs w:val="24"/>
          <w:vertAlign w:val="superscript"/>
        </w:rPr>
        <w:t>[10]</w:t>
      </w:r>
      <w:r>
        <w:rPr>
          <w:sz w:val="24"/>
          <w:szCs w:val="24"/>
        </w:rPr>
        <w:t>。</w:t>
      </w:r>
      <w:r>
        <w:rPr>
          <w:b/>
          <w:bCs/>
          <w:sz w:val="24"/>
          <w:szCs w:val="24"/>
        </w:rPr>
        <w:t>发展进食障碍的团体心理治疗，</w:t>
      </w:r>
      <w:r>
        <w:rPr>
          <w:b/>
          <w:kern w:val="0"/>
          <w:sz w:val="24"/>
        </w:rPr>
        <w:t>是适合当前中国国情和文化背景的</w:t>
      </w:r>
      <w:r>
        <w:rPr>
          <w:rFonts w:hint="eastAsia"/>
          <w:b/>
          <w:kern w:val="0"/>
          <w:sz w:val="24"/>
        </w:rPr>
        <w:t>切实可行、</w:t>
      </w:r>
      <w:r>
        <w:rPr>
          <w:b/>
          <w:kern w:val="0"/>
          <w:sz w:val="24"/>
        </w:rPr>
        <w:t>高效的新型心理疗法（详见：研究基础</w:t>
      </w:r>
      <w:r>
        <w:rPr>
          <w:b/>
          <w:kern w:val="0"/>
          <w:sz w:val="24"/>
        </w:rPr>
        <w:t>1.4</w:t>
      </w:r>
      <w:r>
        <w:rPr>
          <w:b/>
          <w:kern w:val="0"/>
          <w:sz w:val="24"/>
        </w:rPr>
        <w:t>临床治疗研究及评论）</w:t>
      </w:r>
      <w:r>
        <w:rPr>
          <w:kern w:val="0"/>
          <w:sz w:val="24"/>
        </w:rPr>
        <w:t>。对</w:t>
      </w:r>
      <w:r>
        <w:rPr>
          <w:kern w:val="0"/>
          <w:sz w:val="24"/>
        </w:rPr>
        <w:t>AN</w:t>
      </w:r>
      <w:r>
        <w:rPr>
          <w:kern w:val="0"/>
          <w:sz w:val="24"/>
        </w:rPr>
        <w:t>患者采用的团体心理治疗具有以下优势</w:t>
      </w:r>
      <w:r>
        <w:rPr>
          <w:kern w:val="0"/>
          <w:sz w:val="24"/>
          <w:vertAlign w:val="superscript"/>
        </w:rPr>
        <w:t>[11]</w:t>
      </w:r>
      <w:r>
        <w:rPr>
          <w:kern w:val="0"/>
          <w:sz w:val="24"/>
        </w:rPr>
        <w:t>：（</w:t>
      </w:r>
      <w:r>
        <w:rPr>
          <w:kern w:val="0"/>
          <w:sz w:val="24"/>
        </w:rPr>
        <w:t>1</w:t>
      </w:r>
      <w:r>
        <w:rPr>
          <w:kern w:val="0"/>
          <w:sz w:val="24"/>
        </w:rPr>
        <w:t>）提供知识和情感的支持；（</w:t>
      </w:r>
      <w:r>
        <w:rPr>
          <w:kern w:val="0"/>
          <w:sz w:val="24"/>
        </w:rPr>
        <w:t>2</w:t>
      </w:r>
      <w:r>
        <w:rPr>
          <w:kern w:val="0"/>
          <w:sz w:val="24"/>
        </w:rPr>
        <w:t>）促进情感表达和沟通技巧；（</w:t>
      </w:r>
      <w:r>
        <w:rPr>
          <w:kern w:val="0"/>
          <w:sz w:val="24"/>
        </w:rPr>
        <w:t>3</w:t>
      </w:r>
      <w:r>
        <w:rPr>
          <w:kern w:val="0"/>
          <w:sz w:val="24"/>
        </w:rPr>
        <w:t>）促进身体恢复和营养恢复；（</w:t>
      </w:r>
      <w:r>
        <w:rPr>
          <w:kern w:val="0"/>
          <w:sz w:val="24"/>
        </w:rPr>
        <w:t>4</w:t>
      </w:r>
      <w:r>
        <w:rPr>
          <w:kern w:val="0"/>
          <w:sz w:val="24"/>
        </w:rPr>
        <w:t>）降低治疗成本；</w:t>
      </w:r>
      <w:r>
        <w:rPr>
          <w:b/>
          <w:kern w:val="0"/>
          <w:sz w:val="24"/>
        </w:rPr>
        <w:t>（</w:t>
      </w:r>
      <w:r>
        <w:rPr>
          <w:b/>
          <w:kern w:val="0"/>
          <w:sz w:val="24"/>
        </w:rPr>
        <w:t>5</w:t>
      </w:r>
      <w:r>
        <w:rPr>
          <w:b/>
          <w:kern w:val="0"/>
          <w:sz w:val="24"/>
        </w:rPr>
        <w:t>）团体心理治疗的效果不亚于乃至优于个体心理治疗。</w:t>
      </w:r>
    </w:p>
    <w:p w14:paraId="0B83C26A" w14:textId="77777777" w:rsidR="00863EFC" w:rsidRDefault="00056780" w:rsidP="00EC5E14">
      <w:pPr>
        <w:spacing w:line="360" w:lineRule="auto"/>
        <w:ind w:firstLineChars="200" w:firstLine="480"/>
        <w:rPr>
          <w:sz w:val="24"/>
          <w:szCs w:val="24"/>
        </w:rPr>
      </w:pPr>
      <w:r>
        <w:rPr>
          <w:sz w:val="24"/>
          <w:szCs w:val="24"/>
        </w:rPr>
        <w:t>针对</w:t>
      </w:r>
      <w:r>
        <w:rPr>
          <w:sz w:val="24"/>
          <w:szCs w:val="24"/>
        </w:rPr>
        <w:t>AN</w:t>
      </w:r>
      <w:r>
        <w:rPr>
          <w:sz w:val="24"/>
          <w:szCs w:val="24"/>
        </w:rPr>
        <w:t>的团体</w:t>
      </w:r>
      <w:r>
        <w:rPr>
          <w:sz w:val="24"/>
          <w:szCs w:val="24"/>
        </w:rPr>
        <w:t>CBT</w:t>
      </w:r>
      <w:r>
        <w:rPr>
          <w:sz w:val="24"/>
          <w:szCs w:val="24"/>
        </w:rPr>
        <w:t>治疗研究相对较少，现有的研究表明</w:t>
      </w:r>
      <w:r>
        <w:rPr>
          <w:rFonts w:hint="eastAsia"/>
          <w:sz w:val="24"/>
          <w:szCs w:val="24"/>
        </w:rPr>
        <w:t>进食障碍患者在接受团</w:t>
      </w:r>
      <w:r>
        <w:rPr>
          <w:sz w:val="24"/>
          <w:szCs w:val="24"/>
        </w:rPr>
        <w:t>体</w:t>
      </w:r>
      <w:r>
        <w:rPr>
          <w:sz w:val="24"/>
          <w:szCs w:val="24"/>
        </w:rPr>
        <w:t>CBT</w:t>
      </w:r>
      <w:r>
        <w:rPr>
          <w:rFonts w:hint="eastAsia"/>
          <w:sz w:val="24"/>
          <w:szCs w:val="24"/>
        </w:rPr>
        <w:t>后</w:t>
      </w:r>
      <w:r>
        <w:rPr>
          <w:sz w:val="24"/>
          <w:szCs w:val="24"/>
        </w:rPr>
        <w:t>进食障碍病理症状和消极情绪</w:t>
      </w:r>
      <w:r>
        <w:rPr>
          <w:rFonts w:hint="eastAsia"/>
          <w:sz w:val="24"/>
          <w:szCs w:val="24"/>
        </w:rPr>
        <w:t>得到改善</w:t>
      </w:r>
      <w:r>
        <w:rPr>
          <w:sz w:val="24"/>
          <w:szCs w:val="24"/>
          <w:vertAlign w:val="superscript"/>
        </w:rPr>
        <w:t>[12]</w:t>
      </w:r>
      <w:r>
        <w:rPr>
          <w:rFonts w:hint="eastAsia"/>
          <w:sz w:val="24"/>
          <w:szCs w:val="24"/>
        </w:rPr>
        <w:t>。</w:t>
      </w:r>
      <w:r>
        <w:rPr>
          <w:sz w:val="24"/>
          <w:szCs w:val="24"/>
        </w:rPr>
        <w:t>我国对成人</w:t>
      </w:r>
      <w:r>
        <w:rPr>
          <w:sz w:val="24"/>
          <w:szCs w:val="24"/>
        </w:rPr>
        <w:t>AN</w:t>
      </w:r>
      <w:r>
        <w:rPr>
          <w:sz w:val="24"/>
          <w:szCs w:val="24"/>
        </w:rPr>
        <w:t>开展团体</w:t>
      </w:r>
      <w:r>
        <w:rPr>
          <w:sz w:val="24"/>
          <w:szCs w:val="24"/>
        </w:rPr>
        <w:t>CBT</w:t>
      </w:r>
      <w:r>
        <w:rPr>
          <w:sz w:val="24"/>
          <w:szCs w:val="24"/>
        </w:rPr>
        <w:t>尚在起步阶段，相关研究罕见。</w:t>
      </w:r>
      <w:r>
        <w:rPr>
          <w:b/>
          <w:sz w:val="24"/>
          <w:szCs w:val="24"/>
          <w:u w:val="single"/>
        </w:rPr>
        <w:t>课题组前期</w:t>
      </w:r>
      <w:r>
        <w:rPr>
          <w:sz w:val="24"/>
          <w:szCs w:val="24"/>
        </w:rPr>
        <w:t>对</w:t>
      </w:r>
      <w:r>
        <w:rPr>
          <w:sz w:val="24"/>
          <w:szCs w:val="24"/>
        </w:rPr>
        <w:t>AN</w:t>
      </w:r>
      <w:r>
        <w:rPr>
          <w:sz w:val="24"/>
          <w:szCs w:val="24"/>
        </w:rPr>
        <w:t>进行了团体</w:t>
      </w:r>
      <w:r>
        <w:rPr>
          <w:sz w:val="24"/>
          <w:szCs w:val="24"/>
        </w:rPr>
        <w:t>CBT</w:t>
      </w:r>
      <w:r>
        <w:rPr>
          <w:sz w:val="24"/>
          <w:szCs w:val="24"/>
        </w:rPr>
        <w:t>的疗效研究</w:t>
      </w:r>
      <w:r>
        <w:rPr>
          <w:sz w:val="24"/>
          <w:szCs w:val="24"/>
          <w:vertAlign w:val="superscript"/>
        </w:rPr>
        <w:t>[12]</w:t>
      </w:r>
      <w:r>
        <w:rPr>
          <w:sz w:val="24"/>
          <w:szCs w:val="24"/>
        </w:rPr>
        <w:t>，发现</w:t>
      </w:r>
      <w:r>
        <w:rPr>
          <w:sz w:val="24"/>
          <w:szCs w:val="24"/>
        </w:rPr>
        <w:t>12</w:t>
      </w:r>
      <w:r>
        <w:rPr>
          <w:sz w:val="24"/>
          <w:szCs w:val="24"/>
        </w:rPr>
        <w:t>次的团体</w:t>
      </w:r>
      <w:r>
        <w:rPr>
          <w:sz w:val="24"/>
          <w:szCs w:val="24"/>
        </w:rPr>
        <w:t>CBT</w:t>
      </w:r>
      <w:r>
        <w:rPr>
          <w:sz w:val="24"/>
          <w:szCs w:val="24"/>
        </w:rPr>
        <w:t>对</w:t>
      </w:r>
      <w:r>
        <w:rPr>
          <w:sz w:val="24"/>
          <w:szCs w:val="24"/>
        </w:rPr>
        <w:t>AN</w:t>
      </w:r>
      <w:r>
        <w:rPr>
          <w:sz w:val="24"/>
          <w:szCs w:val="24"/>
        </w:rPr>
        <w:t>的体重关注和体形关注、限制进食行为等有更显著的改善</w:t>
      </w:r>
      <w:r>
        <w:rPr>
          <w:rFonts w:hint="eastAsia"/>
          <w:sz w:val="24"/>
          <w:szCs w:val="24"/>
        </w:rPr>
        <w:t>，但</w:t>
      </w:r>
      <w:r>
        <w:rPr>
          <w:sz w:val="24"/>
          <w:szCs w:val="24"/>
        </w:rPr>
        <w:t>成人</w:t>
      </w:r>
      <w:r>
        <w:rPr>
          <w:sz w:val="24"/>
          <w:szCs w:val="24"/>
        </w:rPr>
        <w:t>AN</w:t>
      </w:r>
      <w:r>
        <w:rPr>
          <w:sz w:val="24"/>
          <w:szCs w:val="24"/>
        </w:rPr>
        <w:t>患者体重恢复</w:t>
      </w:r>
      <w:r>
        <w:rPr>
          <w:rFonts w:hint="eastAsia"/>
          <w:sz w:val="24"/>
          <w:szCs w:val="24"/>
        </w:rPr>
        <w:t>[</w:t>
      </w:r>
      <w:r>
        <w:rPr>
          <w:sz w:val="24"/>
          <w:szCs w:val="24"/>
        </w:rPr>
        <w:t>体重指数</w:t>
      </w:r>
      <w:r>
        <w:rPr>
          <w:sz w:val="24"/>
          <w:szCs w:val="24"/>
        </w:rPr>
        <w:t>(Body mass index, BMI)≥17.5kg/m</w:t>
      </w:r>
      <w:r>
        <w:rPr>
          <w:sz w:val="24"/>
          <w:szCs w:val="24"/>
          <w:vertAlign w:val="superscript"/>
        </w:rPr>
        <w:t>2</w:t>
      </w:r>
      <w:r>
        <w:rPr>
          <w:rFonts w:hint="eastAsia"/>
          <w:sz w:val="24"/>
          <w:szCs w:val="24"/>
        </w:rPr>
        <w:t>]</w:t>
      </w:r>
      <w:r>
        <w:rPr>
          <w:sz w:val="24"/>
          <w:szCs w:val="24"/>
        </w:rPr>
        <w:t>的有效率仅为</w:t>
      </w:r>
      <w:r>
        <w:rPr>
          <w:sz w:val="24"/>
          <w:szCs w:val="24"/>
        </w:rPr>
        <w:t>38.5%</w:t>
      </w:r>
      <w:r>
        <w:rPr>
          <w:sz w:val="24"/>
          <w:szCs w:val="24"/>
        </w:rPr>
        <w:t>。</w:t>
      </w:r>
    </w:p>
    <w:p w14:paraId="58C61321" w14:textId="77777777" w:rsidR="00863EFC" w:rsidRDefault="00056780" w:rsidP="00EC5E14">
      <w:pPr>
        <w:spacing w:line="360" w:lineRule="auto"/>
        <w:ind w:firstLineChars="200" w:firstLine="480"/>
        <w:rPr>
          <w:sz w:val="24"/>
          <w:szCs w:val="24"/>
        </w:rPr>
      </w:pPr>
      <w:r>
        <w:rPr>
          <w:sz w:val="24"/>
          <w:szCs w:val="24"/>
        </w:rPr>
        <w:t>目前，</w:t>
      </w:r>
      <w:r>
        <w:rPr>
          <w:b/>
          <w:sz w:val="24"/>
          <w:szCs w:val="24"/>
        </w:rPr>
        <w:t>成人</w:t>
      </w:r>
      <w:r>
        <w:rPr>
          <w:b/>
          <w:sz w:val="24"/>
          <w:szCs w:val="24"/>
        </w:rPr>
        <w:t>AN</w:t>
      </w:r>
      <w:r>
        <w:rPr>
          <w:b/>
          <w:sz w:val="24"/>
          <w:szCs w:val="24"/>
        </w:rPr>
        <w:t>的团体</w:t>
      </w:r>
      <w:r>
        <w:rPr>
          <w:b/>
          <w:sz w:val="24"/>
          <w:szCs w:val="24"/>
        </w:rPr>
        <w:t>CBT</w:t>
      </w:r>
      <w:r>
        <w:rPr>
          <w:b/>
          <w:sz w:val="24"/>
          <w:szCs w:val="24"/>
        </w:rPr>
        <w:t>虽然有效，但对</w:t>
      </w:r>
      <w:r>
        <w:rPr>
          <w:b/>
          <w:sz w:val="24"/>
          <w:szCs w:val="24"/>
        </w:rPr>
        <w:t>AN</w:t>
      </w:r>
      <w:r>
        <w:rPr>
          <w:b/>
          <w:sz w:val="24"/>
          <w:szCs w:val="24"/>
        </w:rPr>
        <w:t>的最终治疗目标</w:t>
      </w:r>
      <w:r>
        <w:rPr>
          <w:b/>
          <w:sz w:val="24"/>
          <w:szCs w:val="24"/>
        </w:rPr>
        <w:t>——</w:t>
      </w:r>
      <w:r>
        <w:rPr>
          <w:b/>
          <w:sz w:val="24"/>
          <w:szCs w:val="24"/>
        </w:rPr>
        <w:t>体重恢复的有效率偏低</w:t>
      </w:r>
      <w:r>
        <w:rPr>
          <w:sz w:val="24"/>
          <w:szCs w:val="24"/>
        </w:rPr>
        <w:t>。</w:t>
      </w:r>
      <w:r>
        <w:rPr>
          <w:bCs/>
          <w:sz w:val="24"/>
          <w:szCs w:val="24"/>
        </w:rPr>
        <w:t>AN</w:t>
      </w:r>
      <w:r>
        <w:rPr>
          <w:bCs/>
          <w:sz w:val="24"/>
          <w:szCs w:val="24"/>
        </w:rPr>
        <w:t>的预后与治疗早期症状改善程度关系密切</w:t>
      </w:r>
      <w:r>
        <w:rPr>
          <w:bCs/>
          <w:sz w:val="24"/>
          <w:szCs w:val="24"/>
          <w:vertAlign w:val="superscript"/>
        </w:rPr>
        <w:t>[12]</w:t>
      </w:r>
      <w:r>
        <w:rPr>
          <w:bCs/>
          <w:sz w:val="24"/>
          <w:szCs w:val="24"/>
        </w:rPr>
        <w:t>，提高早期</w:t>
      </w:r>
      <w:r>
        <w:rPr>
          <w:bCs/>
          <w:sz w:val="24"/>
          <w:szCs w:val="24"/>
        </w:rPr>
        <w:t>AN</w:t>
      </w:r>
      <w:r>
        <w:rPr>
          <w:bCs/>
          <w:sz w:val="24"/>
          <w:szCs w:val="24"/>
        </w:rPr>
        <w:t>患者团体</w:t>
      </w:r>
      <w:r>
        <w:rPr>
          <w:bCs/>
          <w:sz w:val="24"/>
          <w:szCs w:val="24"/>
        </w:rPr>
        <w:t>CBT</w:t>
      </w:r>
      <w:r>
        <w:rPr>
          <w:bCs/>
          <w:sz w:val="24"/>
          <w:szCs w:val="24"/>
        </w:rPr>
        <w:t>的疗效可改善其预后。提高成人</w:t>
      </w:r>
      <w:r>
        <w:rPr>
          <w:bCs/>
          <w:sz w:val="24"/>
          <w:szCs w:val="24"/>
        </w:rPr>
        <w:t>AN</w:t>
      </w:r>
      <w:r>
        <w:rPr>
          <w:bCs/>
          <w:sz w:val="24"/>
          <w:szCs w:val="24"/>
        </w:rPr>
        <w:t>的团体</w:t>
      </w:r>
      <w:r>
        <w:rPr>
          <w:bCs/>
          <w:sz w:val="24"/>
          <w:szCs w:val="24"/>
        </w:rPr>
        <w:t>CBT</w:t>
      </w:r>
      <w:r>
        <w:rPr>
          <w:bCs/>
          <w:sz w:val="24"/>
          <w:szCs w:val="24"/>
        </w:rPr>
        <w:t>的有效率是当前临床</w:t>
      </w:r>
      <w:r>
        <w:rPr>
          <w:rFonts w:hint="eastAsia"/>
          <w:bCs/>
          <w:sz w:val="24"/>
          <w:szCs w:val="24"/>
        </w:rPr>
        <w:t>亟需</w:t>
      </w:r>
      <w:r>
        <w:rPr>
          <w:bCs/>
          <w:sz w:val="24"/>
          <w:szCs w:val="24"/>
        </w:rPr>
        <w:t>解决的一个难题，</w:t>
      </w:r>
      <w:r>
        <w:rPr>
          <w:rFonts w:hint="eastAsia"/>
          <w:bCs/>
          <w:sz w:val="24"/>
          <w:szCs w:val="24"/>
        </w:rPr>
        <w:t>解决这一难题有赖于</w:t>
      </w:r>
      <w:r>
        <w:rPr>
          <w:rFonts w:hint="eastAsia"/>
          <w:bCs/>
          <w:sz w:val="24"/>
          <w:szCs w:val="24"/>
        </w:rPr>
        <w:t>A</w:t>
      </w:r>
      <w:r>
        <w:rPr>
          <w:bCs/>
          <w:sz w:val="24"/>
          <w:szCs w:val="24"/>
        </w:rPr>
        <w:t>N</w:t>
      </w:r>
      <w:r>
        <w:rPr>
          <w:rFonts w:hint="eastAsia"/>
          <w:bCs/>
          <w:sz w:val="24"/>
          <w:szCs w:val="24"/>
        </w:rPr>
        <w:t>神经病理机制的阐明，这些</w:t>
      </w:r>
      <w:r>
        <w:rPr>
          <w:bCs/>
          <w:sz w:val="24"/>
          <w:szCs w:val="24"/>
        </w:rPr>
        <w:t>是本研究的目标</w:t>
      </w:r>
      <w:r>
        <w:rPr>
          <w:rFonts w:hint="eastAsia"/>
          <w:bCs/>
          <w:sz w:val="24"/>
          <w:szCs w:val="24"/>
        </w:rPr>
        <w:t>。</w:t>
      </w:r>
    </w:p>
    <w:p w14:paraId="41D8C2CA" w14:textId="77777777" w:rsidR="00863EFC" w:rsidRDefault="00863EFC" w:rsidP="00EC5E14">
      <w:pPr>
        <w:spacing w:line="360" w:lineRule="auto"/>
        <w:rPr>
          <w:b/>
          <w:sz w:val="24"/>
          <w:szCs w:val="24"/>
        </w:rPr>
      </w:pPr>
    </w:p>
    <w:p w14:paraId="33B58524" w14:textId="77777777" w:rsidR="00863EFC" w:rsidRDefault="00056780" w:rsidP="00EC5E14">
      <w:pPr>
        <w:spacing w:line="360" w:lineRule="auto"/>
        <w:rPr>
          <w:b/>
          <w:bCs/>
          <w:sz w:val="24"/>
          <w:szCs w:val="24"/>
        </w:rPr>
      </w:pPr>
      <w:r>
        <w:rPr>
          <w:b/>
          <w:bCs/>
          <w:sz w:val="24"/>
          <w:szCs w:val="24"/>
        </w:rPr>
        <w:t>1.4 AN</w:t>
      </w:r>
      <w:r>
        <w:rPr>
          <w:b/>
          <w:bCs/>
          <w:sz w:val="24"/>
          <w:szCs w:val="24"/>
        </w:rPr>
        <w:t>的</w:t>
      </w:r>
      <w:r>
        <w:rPr>
          <w:b/>
          <w:bCs/>
          <w:sz w:val="24"/>
          <w:szCs w:val="24"/>
        </w:rPr>
        <w:t>ACC</w:t>
      </w:r>
      <w:r>
        <w:rPr>
          <w:b/>
          <w:bCs/>
          <w:sz w:val="24"/>
          <w:szCs w:val="24"/>
        </w:rPr>
        <w:t>脑区过度激活及</w:t>
      </w:r>
      <w:r>
        <w:rPr>
          <w:rFonts w:hint="eastAsia"/>
          <w:b/>
          <w:bCs/>
          <w:sz w:val="24"/>
          <w:szCs w:val="24"/>
        </w:rPr>
        <w:t>“</w:t>
      </w:r>
      <w:r>
        <w:rPr>
          <w:b/>
          <w:bCs/>
          <w:sz w:val="24"/>
          <w:szCs w:val="24"/>
        </w:rPr>
        <w:t>AN-ACC</w:t>
      </w:r>
      <w:r>
        <w:rPr>
          <w:b/>
          <w:bCs/>
          <w:sz w:val="24"/>
          <w:szCs w:val="24"/>
        </w:rPr>
        <w:t>病理网络</w:t>
      </w:r>
      <w:r>
        <w:rPr>
          <w:rFonts w:hint="eastAsia"/>
          <w:b/>
          <w:bCs/>
          <w:sz w:val="24"/>
          <w:szCs w:val="24"/>
        </w:rPr>
        <w:t>”</w:t>
      </w:r>
      <w:r>
        <w:rPr>
          <w:b/>
          <w:bCs/>
          <w:sz w:val="24"/>
          <w:szCs w:val="24"/>
        </w:rPr>
        <w:t>假说的提出</w:t>
      </w:r>
    </w:p>
    <w:p w14:paraId="55C1940A" w14:textId="68CB88C8" w:rsidR="00863EFC" w:rsidRDefault="00056780" w:rsidP="00EC5E14">
      <w:pPr>
        <w:spacing w:line="360" w:lineRule="auto"/>
        <w:ind w:firstLineChars="200" w:firstLine="480"/>
      </w:pPr>
      <w:r>
        <w:rPr>
          <w:sz w:val="24"/>
          <w:szCs w:val="24"/>
        </w:rPr>
        <w:t>随着神经影像</w:t>
      </w:r>
      <w:r>
        <w:rPr>
          <w:rFonts w:hint="eastAsia"/>
          <w:sz w:val="24"/>
          <w:szCs w:val="24"/>
        </w:rPr>
        <w:t>学</w:t>
      </w:r>
      <w:r>
        <w:rPr>
          <w:sz w:val="24"/>
          <w:szCs w:val="24"/>
        </w:rPr>
        <w:t>的发展，目前国际上公认</w:t>
      </w:r>
      <w:r>
        <w:rPr>
          <w:sz w:val="24"/>
          <w:szCs w:val="24"/>
        </w:rPr>
        <w:t>AN</w:t>
      </w:r>
      <w:r>
        <w:rPr>
          <w:sz w:val="24"/>
          <w:szCs w:val="24"/>
        </w:rPr>
        <w:t>是一类复杂的</w:t>
      </w:r>
      <w:r w:rsidR="005620E9">
        <w:rPr>
          <w:rFonts w:hint="eastAsia"/>
          <w:sz w:val="24"/>
          <w:szCs w:val="24"/>
        </w:rPr>
        <w:t>“</w:t>
      </w:r>
      <w:r>
        <w:rPr>
          <w:sz w:val="24"/>
          <w:szCs w:val="24"/>
        </w:rPr>
        <w:t>脑疾病</w:t>
      </w:r>
      <w:r w:rsidR="005620E9">
        <w:rPr>
          <w:rFonts w:hint="eastAsia"/>
          <w:sz w:val="24"/>
          <w:szCs w:val="24"/>
        </w:rPr>
        <w:t>”</w:t>
      </w:r>
      <w:r>
        <w:rPr>
          <w:sz w:val="24"/>
          <w:szCs w:val="24"/>
        </w:rPr>
        <w:t>，然而，其具体</w:t>
      </w:r>
      <w:r>
        <w:rPr>
          <w:bCs/>
          <w:sz w:val="24"/>
          <w:szCs w:val="24"/>
        </w:rPr>
        <w:t>的神经病理机制迄今尚未阐明。</w:t>
      </w:r>
      <w:r>
        <w:rPr>
          <w:sz w:val="24"/>
          <w:szCs w:val="24"/>
        </w:rPr>
        <w:t>近年来国际上开始有证据指向</w:t>
      </w:r>
      <w:r>
        <w:rPr>
          <w:b/>
          <w:sz w:val="24"/>
          <w:szCs w:val="24"/>
        </w:rPr>
        <w:t>AN</w:t>
      </w:r>
      <w:r>
        <w:rPr>
          <w:b/>
          <w:sz w:val="24"/>
          <w:szCs w:val="24"/>
        </w:rPr>
        <w:t>的核心症状（对体形和体重过度关注）与前扣带回</w:t>
      </w:r>
      <w:r>
        <w:rPr>
          <w:b/>
          <w:sz w:val="24"/>
          <w:szCs w:val="24"/>
        </w:rPr>
        <w:t>(Anterior cingulate cortex, ACC)</w:t>
      </w:r>
      <w:r>
        <w:rPr>
          <w:b/>
          <w:sz w:val="24"/>
          <w:szCs w:val="24"/>
        </w:rPr>
        <w:t>过度激活有关</w:t>
      </w:r>
      <w:r>
        <w:rPr>
          <w:b/>
          <w:sz w:val="24"/>
          <w:szCs w:val="24"/>
          <w:vertAlign w:val="superscript"/>
        </w:rPr>
        <w:t>[13,14]</w:t>
      </w:r>
      <w:r>
        <w:rPr>
          <w:rFonts w:hint="eastAsia"/>
          <w:b/>
          <w:bCs/>
          <w:sz w:val="24"/>
          <w:szCs w:val="24"/>
        </w:rPr>
        <w:t>；</w:t>
      </w:r>
      <w:r>
        <w:rPr>
          <w:b/>
          <w:sz w:val="24"/>
          <w:szCs w:val="24"/>
        </w:rPr>
        <w:t>过度控制行为（</w:t>
      </w:r>
      <w:r>
        <w:rPr>
          <w:rFonts w:hint="eastAsia"/>
          <w:b/>
          <w:sz w:val="24"/>
          <w:szCs w:val="24"/>
        </w:rPr>
        <w:t>如</w:t>
      </w:r>
      <w:r>
        <w:rPr>
          <w:b/>
          <w:sz w:val="24"/>
          <w:szCs w:val="24"/>
        </w:rPr>
        <w:t>过度限制进食</w:t>
      </w:r>
      <w:r>
        <w:rPr>
          <w:rFonts w:hint="eastAsia"/>
          <w:b/>
          <w:sz w:val="24"/>
          <w:szCs w:val="24"/>
        </w:rPr>
        <w:t>、</w:t>
      </w:r>
      <w:r>
        <w:rPr>
          <w:b/>
          <w:sz w:val="24"/>
          <w:szCs w:val="24"/>
        </w:rPr>
        <w:t>过度控制体重行为</w:t>
      </w:r>
      <w:r>
        <w:rPr>
          <w:rFonts w:hint="eastAsia"/>
          <w:b/>
          <w:sz w:val="24"/>
          <w:szCs w:val="24"/>
        </w:rPr>
        <w:t>等</w:t>
      </w:r>
      <w:r>
        <w:rPr>
          <w:b/>
          <w:sz w:val="24"/>
          <w:szCs w:val="24"/>
        </w:rPr>
        <w:t>）和</w:t>
      </w:r>
      <w:r>
        <w:rPr>
          <w:b/>
          <w:sz w:val="24"/>
          <w:szCs w:val="24"/>
        </w:rPr>
        <w:t>ACC</w:t>
      </w:r>
      <w:r>
        <w:rPr>
          <w:b/>
          <w:sz w:val="24"/>
          <w:szCs w:val="24"/>
        </w:rPr>
        <w:t>与</w:t>
      </w:r>
      <w:r>
        <w:rPr>
          <w:rFonts w:hint="eastAsia"/>
          <w:b/>
          <w:sz w:val="24"/>
          <w:szCs w:val="24"/>
        </w:rPr>
        <w:t>前额叶</w:t>
      </w:r>
      <w:r>
        <w:rPr>
          <w:rFonts w:hint="eastAsia"/>
          <w:b/>
          <w:sz w:val="24"/>
          <w:szCs w:val="24"/>
        </w:rPr>
        <w:t>(</w:t>
      </w:r>
      <w:r>
        <w:rPr>
          <w:b/>
          <w:sz w:val="24"/>
          <w:szCs w:val="24"/>
        </w:rPr>
        <w:t>Prefrontal cortex</w:t>
      </w:r>
      <w:r>
        <w:rPr>
          <w:rFonts w:hint="eastAsia"/>
          <w:b/>
          <w:sz w:val="24"/>
          <w:szCs w:val="24"/>
        </w:rPr>
        <w:t>,</w:t>
      </w:r>
      <w:r>
        <w:rPr>
          <w:b/>
          <w:sz w:val="24"/>
          <w:szCs w:val="24"/>
        </w:rPr>
        <w:t xml:space="preserve"> PFC</w:t>
      </w:r>
      <w:r>
        <w:rPr>
          <w:rFonts w:hint="eastAsia"/>
          <w:b/>
          <w:sz w:val="24"/>
          <w:szCs w:val="24"/>
        </w:rPr>
        <w:t>)</w:t>
      </w:r>
      <w:r>
        <w:rPr>
          <w:b/>
          <w:sz w:val="24"/>
          <w:szCs w:val="24"/>
        </w:rPr>
        <w:t>、顶叶、</w:t>
      </w:r>
      <w:r w:rsidR="0053764B">
        <w:rPr>
          <w:b/>
          <w:sz w:val="24"/>
          <w:szCs w:val="24"/>
        </w:rPr>
        <w:t>楔前叶</w:t>
      </w:r>
      <w:r>
        <w:rPr>
          <w:b/>
          <w:sz w:val="24"/>
          <w:szCs w:val="24"/>
        </w:rPr>
        <w:t>和</w:t>
      </w:r>
      <w:r w:rsidR="0053764B">
        <w:rPr>
          <w:b/>
          <w:sz w:val="24"/>
          <w:szCs w:val="24"/>
        </w:rPr>
        <w:t>纹状体</w:t>
      </w:r>
      <w:r>
        <w:rPr>
          <w:b/>
          <w:sz w:val="24"/>
          <w:szCs w:val="24"/>
        </w:rPr>
        <w:t>之间的神经环路</w:t>
      </w:r>
      <w:r>
        <w:rPr>
          <w:b/>
          <w:sz w:val="24"/>
          <w:szCs w:val="24"/>
        </w:rPr>
        <w:lastRenderedPageBreak/>
        <w:t>活动异常有关</w:t>
      </w:r>
      <w:r>
        <w:rPr>
          <w:sz w:val="24"/>
          <w:szCs w:val="24"/>
        </w:rPr>
        <w:t>，其中，</w:t>
      </w:r>
      <w:r>
        <w:rPr>
          <w:sz w:val="24"/>
          <w:szCs w:val="24"/>
        </w:rPr>
        <w:t>ACC</w:t>
      </w:r>
      <w:r>
        <w:rPr>
          <w:sz w:val="24"/>
          <w:szCs w:val="24"/>
        </w:rPr>
        <w:t>与</w:t>
      </w:r>
      <w:r>
        <w:rPr>
          <w:sz w:val="24"/>
          <w:szCs w:val="24"/>
        </w:rPr>
        <w:t>PFC</w:t>
      </w:r>
      <w:r>
        <w:rPr>
          <w:sz w:val="24"/>
          <w:szCs w:val="24"/>
        </w:rPr>
        <w:t>、顶叶和楔前叶神经环路的激活增强，</w:t>
      </w:r>
      <w:r>
        <w:rPr>
          <w:sz w:val="24"/>
          <w:szCs w:val="24"/>
        </w:rPr>
        <w:t>ACC</w:t>
      </w:r>
      <w:r>
        <w:rPr>
          <w:sz w:val="24"/>
          <w:szCs w:val="24"/>
        </w:rPr>
        <w:t>与纹状体神经环路活动降低</w:t>
      </w:r>
      <w:r>
        <w:rPr>
          <w:sz w:val="24"/>
          <w:szCs w:val="24"/>
          <w:vertAlign w:val="superscript"/>
        </w:rPr>
        <w:t>[15-18]</w:t>
      </w:r>
      <w:r>
        <w:rPr>
          <w:sz w:val="24"/>
          <w:szCs w:val="24"/>
        </w:rPr>
        <w:t>。</w:t>
      </w:r>
    </w:p>
    <w:p w14:paraId="7E5914ED" w14:textId="77777777" w:rsidR="00863EFC" w:rsidRDefault="00056780" w:rsidP="00EC5E14">
      <w:pPr>
        <w:spacing w:line="360" w:lineRule="auto"/>
        <w:ind w:firstLineChars="200" w:firstLine="480"/>
        <w:rPr>
          <w:sz w:val="24"/>
          <w:szCs w:val="24"/>
        </w:rPr>
      </w:pPr>
      <w:r>
        <w:rPr>
          <w:sz w:val="24"/>
          <w:szCs w:val="24"/>
        </w:rPr>
        <w:t>目前国内有关</w:t>
      </w:r>
      <w:r>
        <w:rPr>
          <w:sz w:val="24"/>
          <w:szCs w:val="24"/>
        </w:rPr>
        <w:t>AN</w:t>
      </w:r>
      <w:r>
        <w:rPr>
          <w:sz w:val="24"/>
          <w:szCs w:val="24"/>
        </w:rPr>
        <w:t>患者的</w:t>
      </w:r>
      <w:r>
        <w:rPr>
          <w:sz w:val="24"/>
          <w:szCs w:val="24"/>
        </w:rPr>
        <w:t>ACC</w:t>
      </w:r>
      <w:r>
        <w:rPr>
          <w:sz w:val="24"/>
          <w:szCs w:val="24"/>
        </w:rPr>
        <w:t>及相关脑网络的神经影像</w:t>
      </w:r>
      <w:r w:rsidR="00B5252D">
        <w:rPr>
          <w:rFonts w:hint="eastAsia"/>
          <w:sz w:val="24"/>
          <w:szCs w:val="24"/>
        </w:rPr>
        <w:t>研究</w:t>
      </w:r>
      <w:r>
        <w:rPr>
          <w:sz w:val="24"/>
          <w:szCs w:val="24"/>
        </w:rPr>
        <w:t>罕见。本项目团队前期研究中，使用停止信号任务范式（</w:t>
      </w:r>
      <w:r>
        <w:rPr>
          <w:sz w:val="24"/>
          <w:szCs w:val="24"/>
        </w:rPr>
        <w:t>Stop signal task</w:t>
      </w:r>
      <w:r w:rsidR="00C60E40">
        <w:rPr>
          <w:rFonts w:hint="eastAsia"/>
          <w:sz w:val="24"/>
          <w:szCs w:val="24"/>
        </w:rPr>
        <w:t>,</w:t>
      </w:r>
      <w:r w:rsidR="00C60E40">
        <w:rPr>
          <w:sz w:val="24"/>
          <w:szCs w:val="24"/>
        </w:rPr>
        <w:t xml:space="preserve"> </w:t>
      </w:r>
      <w:r>
        <w:rPr>
          <w:sz w:val="24"/>
          <w:szCs w:val="24"/>
        </w:rPr>
        <w:t>SST</w:t>
      </w:r>
      <w:r>
        <w:rPr>
          <w:sz w:val="24"/>
          <w:szCs w:val="24"/>
        </w:rPr>
        <w:t>）结合功能磁共振成像</w:t>
      </w:r>
      <w:r>
        <w:rPr>
          <w:rFonts w:hint="eastAsia"/>
          <w:sz w:val="24"/>
          <w:szCs w:val="24"/>
        </w:rPr>
        <w:t>(</w:t>
      </w:r>
      <w:r>
        <w:rPr>
          <w:sz w:val="24"/>
          <w:szCs w:val="24"/>
        </w:rPr>
        <w:t>Functional magnetic resonance imaging, fMRI)</w:t>
      </w:r>
      <w:r>
        <w:rPr>
          <w:sz w:val="24"/>
          <w:szCs w:val="24"/>
        </w:rPr>
        <w:t>检验</w:t>
      </w:r>
      <w:r>
        <w:rPr>
          <w:sz w:val="24"/>
          <w:szCs w:val="24"/>
        </w:rPr>
        <w:t>AN</w:t>
      </w:r>
      <w:r>
        <w:rPr>
          <w:sz w:val="24"/>
          <w:szCs w:val="24"/>
        </w:rPr>
        <w:t>患者的抑制控制能力，结果发现，在</w:t>
      </w:r>
      <w:r>
        <w:rPr>
          <w:sz w:val="24"/>
          <w:szCs w:val="24"/>
        </w:rPr>
        <w:t>SST</w:t>
      </w:r>
      <w:r>
        <w:rPr>
          <w:sz w:val="24"/>
          <w:szCs w:val="24"/>
        </w:rPr>
        <w:t>任务中，</w:t>
      </w:r>
      <w:r>
        <w:rPr>
          <w:sz w:val="24"/>
          <w:szCs w:val="24"/>
        </w:rPr>
        <w:t>AN</w:t>
      </w:r>
      <w:r>
        <w:rPr>
          <w:sz w:val="24"/>
          <w:szCs w:val="24"/>
        </w:rPr>
        <w:t>患者在</w:t>
      </w:r>
      <w:r>
        <w:rPr>
          <w:sz w:val="24"/>
          <w:szCs w:val="24"/>
        </w:rPr>
        <w:t>ACC</w:t>
      </w:r>
      <w:r>
        <w:rPr>
          <w:sz w:val="24"/>
          <w:szCs w:val="24"/>
        </w:rPr>
        <w:t>脑区激活程度较健康对照组更高，且</w:t>
      </w:r>
      <w:r>
        <w:rPr>
          <w:sz w:val="24"/>
          <w:szCs w:val="24"/>
        </w:rPr>
        <w:t>AN</w:t>
      </w:r>
      <w:r>
        <w:rPr>
          <w:sz w:val="24"/>
          <w:szCs w:val="24"/>
        </w:rPr>
        <w:t>患者</w:t>
      </w:r>
      <w:r>
        <w:rPr>
          <w:sz w:val="24"/>
          <w:szCs w:val="24"/>
        </w:rPr>
        <w:t>ACC</w:t>
      </w:r>
      <w:r>
        <w:rPr>
          <w:sz w:val="24"/>
          <w:szCs w:val="24"/>
        </w:rPr>
        <w:t>不同区域的激活程度与对体形</w:t>
      </w:r>
      <w:r>
        <w:rPr>
          <w:sz w:val="24"/>
          <w:szCs w:val="24"/>
        </w:rPr>
        <w:t>/</w:t>
      </w:r>
      <w:r>
        <w:rPr>
          <w:sz w:val="24"/>
          <w:szCs w:val="24"/>
        </w:rPr>
        <w:t>体重的过度关注、过度控制行为等相关的量表得分之间有着显著的相关关系，表明</w:t>
      </w:r>
      <w:r>
        <w:rPr>
          <w:sz w:val="24"/>
          <w:szCs w:val="24"/>
        </w:rPr>
        <w:t>ACC</w:t>
      </w:r>
      <w:r>
        <w:rPr>
          <w:sz w:val="24"/>
          <w:szCs w:val="24"/>
        </w:rPr>
        <w:t>在对体形</w:t>
      </w:r>
      <w:r>
        <w:rPr>
          <w:sz w:val="24"/>
          <w:szCs w:val="24"/>
        </w:rPr>
        <w:t>/</w:t>
      </w:r>
      <w:r>
        <w:rPr>
          <w:sz w:val="24"/>
          <w:szCs w:val="24"/>
        </w:rPr>
        <w:t>体重的过度关注、过度控制行为中具有重要作用</w:t>
      </w:r>
      <w:r>
        <w:rPr>
          <w:b/>
          <w:sz w:val="24"/>
          <w:szCs w:val="24"/>
        </w:rPr>
        <w:t>（详见：研究基础</w:t>
      </w:r>
      <w:r>
        <w:rPr>
          <w:b/>
          <w:sz w:val="24"/>
          <w:szCs w:val="24"/>
        </w:rPr>
        <w:t>1.2</w:t>
      </w:r>
      <w:r>
        <w:rPr>
          <w:b/>
          <w:sz w:val="24"/>
          <w:szCs w:val="24"/>
        </w:rPr>
        <w:t>影像学研究）。</w:t>
      </w:r>
    </w:p>
    <w:p w14:paraId="3A84CB5F" w14:textId="7A750C0E" w:rsidR="00863EFC" w:rsidRDefault="00056780" w:rsidP="00EC5E14">
      <w:pPr>
        <w:widowControl/>
        <w:spacing w:line="360" w:lineRule="auto"/>
        <w:ind w:firstLineChars="200" w:firstLine="480"/>
        <w:jc w:val="left"/>
        <w:rPr>
          <w:sz w:val="24"/>
          <w:szCs w:val="24"/>
        </w:rPr>
      </w:pPr>
      <w:r>
        <w:rPr>
          <w:sz w:val="24"/>
          <w:szCs w:val="24"/>
        </w:rPr>
        <w:t>基于上述文献复习和本项目组前期研究结果，申请人提出</w:t>
      </w:r>
      <w:r w:rsidR="00C70BC8" w:rsidRPr="00C70BC8">
        <w:rPr>
          <w:rFonts w:hint="eastAsia"/>
          <w:b/>
          <w:sz w:val="24"/>
          <w:szCs w:val="24"/>
        </w:rPr>
        <w:t>假说一，即</w:t>
      </w:r>
      <w:r>
        <w:rPr>
          <w:rFonts w:hint="eastAsia"/>
          <w:b/>
          <w:sz w:val="24"/>
          <w:szCs w:val="24"/>
        </w:rPr>
        <w:t>“</w:t>
      </w:r>
      <w:r>
        <w:rPr>
          <w:b/>
          <w:sz w:val="24"/>
          <w:szCs w:val="24"/>
        </w:rPr>
        <w:t>AN-ACC</w:t>
      </w:r>
      <w:r>
        <w:rPr>
          <w:b/>
          <w:sz w:val="24"/>
          <w:szCs w:val="24"/>
        </w:rPr>
        <w:t>病理网络</w:t>
      </w:r>
      <w:r>
        <w:rPr>
          <w:rFonts w:hint="eastAsia"/>
          <w:b/>
          <w:sz w:val="24"/>
          <w:szCs w:val="24"/>
        </w:rPr>
        <w:t>”</w:t>
      </w:r>
      <w:r>
        <w:rPr>
          <w:b/>
          <w:sz w:val="24"/>
          <w:szCs w:val="24"/>
        </w:rPr>
        <w:t>假说</w:t>
      </w:r>
      <w:r>
        <w:rPr>
          <w:sz w:val="24"/>
          <w:szCs w:val="24"/>
        </w:rPr>
        <w:t>：</w:t>
      </w:r>
      <w:r>
        <w:rPr>
          <w:sz w:val="24"/>
          <w:szCs w:val="24"/>
        </w:rPr>
        <w:t>ACC</w:t>
      </w:r>
      <w:r>
        <w:rPr>
          <w:sz w:val="24"/>
          <w:szCs w:val="24"/>
        </w:rPr>
        <w:t>是与</w:t>
      </w:r>
      <w:r>
        <w:rPr>
          <w:sz w:val="24"/>
          <w:szCs w:val="24"/>
        </w:rPr>
        <w:t>AN</w:t>
      </w:r>
      <w:r>
        <w:rPr>
          <w:sz w:val="24"/>
          <w:szCs w:val="24"/>
        </w:rPr>
        <w:t>的核心症状密切相关的脑区，</w:t>
      </w:r>
      <w:r>
        <w:rPr>
          <w:sz w:val="24"/>
          <w:szCs w:val="24"/>
        </w:rPr>
        <w:t>ACC</w:t>
      </w:r>
      <w:r>
        <w:rPr>
          <w:sz w:val="24"/>
          <w:szCs w:val="24"/>
        </w:rPr>
        <w:t>与</w:t>
      </w:r>
      <w:r>
        <w:rPr>
          <w:rFonts w:hint="eastAsia"/>
          <w:sz w:val="24"/>
          <w:szCs w:val="24"/>
        </w:rPr>
        <w:t>其它核心症状相关脑区</w:t>
      </w:r>
      <w:r>
        <w:rPr>
          <w:sz w:val="24"/>
          <w:szCs w:val="24"/>
        </w:rPr>
        <w:t>PFC</w:t>
      </w:r>
      <w:r>
        <w:rPr>
          <w:sz w:val="24"/>
          <w:szCs w:val="24"/>
        </w:rPr>
        <w:t>、顶叶、</w:t>
      </w:r>
      <w:r w:rsidR="0053764B">
        <w:rPr>
          <w:sz w:val="24"/>
          <w:szCs w:val="24"/>
        </w:rPr>
        <w:t>楔前叶</w:t>
      </w:r>
      <w:r w:rsidR="0053764B">
        <w:rPr>
          <w:rFonts w:hint="eastAsia"/>
          <w:sz w:val="24"/>
          <w:szCs w:val="24"/>
        </w:rPr>
        <w:t>、</w:t>
      </w:r>
      <w:r>
        <w:rPr>
          <w:sz w:val="24"/>
          <w:szCs w:val="24"/>
        </w:rPr>
        <w:t>纹状体共同组成</w:t>
      </w:r>
      <w:r>
        <w:rPr>
          <w:rFonts w:hint="eastAsia"/>
          <w:b/>
          <w:sz w:val="24"/>
          <w:szCs w:val="24"/>
        </w:rPr>
        <w:t>“</w:t>
      </w:r>
      <w:r>
        <w:rPr>
          <w:b/>
          <w:sz w:val="24"/>
          <w:szCs w:val="24"/>
        </w:rPr>
        <w:t>AN-ACC</w:t>
      </w:r>
      <w:r>
        <w:rPr>
          <w:b/>
          <w:sz w:val="24"/>
          <w:szCs w:val="24"/>
        </w:rPr>
        <w:t>病理网络</w:t>
      </w:r>
      <w:r>
        <w:rPr>
          <w:rFonts w:hint="eastAsia"/>
          <w:b/>
          <w:sz w:val="24"/>
          <w:szCs w:val="24"/>
        </w:rPr>
        <w:t>”</w:t>
      </w:r>
      <w:r>
        <w:rPr>
          <w:sz w:val="24"/>
          <w:szCs w:val="24"/>
        </w:rPr>
        <w:t>，</w:t>
      </w:r>
      <w:r>
        <w:rPr>
          <w:sz w:val="24"/>
          <w:szCs w:val="24"/>
        </w:rPr>
        <w:t>ACC</w:t>
      </w:r>
      <w:r>
        <w:rPr>
          <w:sz w:val="24"/>
          <w:szCs w:val="24"/>
        </w:rPr>
        <w:t>过度激活，</w:t>
      </w:r>
      <w:r>
        <w:rPr>
          <w:sz w:val="24"/>
          <w:szCs w:val="24"/>
        </w:rPr>
        <w:t>ACC</w:t>
      </w:r>
      <w:r>
        <w:rPr>
          <w:sz w:val="24"/>
          <w:szCs w:val="24"/>
        </w:rPr>
        <w:t>与</w:t>
      </w:r>
      <w:r>
        <w:rPr>
          <w:sz w:val="24"/>
          <w:szCs w:val="24"/>
        </w:rPr>
        <w:t>PFC</w:t>
      </w:r>
      <w:r>
        <w:rPr>
          <w:sz w:val="24"/>
          <w:szCs w:val="24"/>
        </w:rPr>
        <w:t>、顶叶和楔前叶功能连接增强，</w:t>
      </w:r>
      <w:r>
        <w:rPr>
          <w:sz w:val="24"/>
          <w:szCs w:val="24"/>
        </w:rPr>
        <w:t>ACC</w:t>
      </w:r>
      <w:r>
        <w:rPr>
          <w:sz w:val="24"/>
          <w:szCs w:val="24"/>
        </w:rPr>
        <w:t>与纹状体功能连接减弱，导致患者产生</w:t>
      </w:r>
      <w:r>
        <w:rPr>
          <w:rFonts w:hint="eastAsia"/>
          <w:sz w:val="24"/>
          <w:szCs w:val="24"/>
        </w:rPr>
        <w:t>A</w:t>
      </w:r>
      <w:r>
        <w:rPr>
          <w:sz w:val="24"/>
          <w:szCs w:val="24"/>
        </w:rPr>
        <w:t>N</w:t>
      </w:r>
      <w:r>
        <w:rPr>
          <w:rFonts w:hint="eastAsia"/>
          <w:sz w:val="24"/>
          <w:szCs w:val="24"/>
        </w:rPr>
        <w:t>的核心症状（</w:t>
      </w:r>
      <w:r>
        <w:rPr>
          <w:sz w:val="24"/>
          <w:szCs w:val="24"/>
        </w:rPr>
        <w:t>对体形</w:t>
      </w:r>
      <w:r>
        <w:rPr>
          <w:sz w:val="24"/>
          <w:szCs w:val="24"/>
        </w:rPr>
        <w:t>/</w:t>
      </w:r>
      <w:r>
        <w:rPr>
          <w:sz w:val="24"/>
          <w:szCs w:val="24"/>
        </w:rPr>
        <w:t>体重的过度关注以及过度控制行为</w:t>
      </w:r>
      <w:r>
        <w:rPr>
          <w:rFonts w:hint="eastAsia"/>
          <w:sz w:val="24"/>
          <w:szCs w:val="24"/>
        </w:rPr>
        <w:t>）</w:t>
      </w:r>
      <w:r>
        <w:rPr>
          <w:sz w:val="24"/>
          <w:szCs w:val="24"/>
        </w:rPr>
        <w:t>，进而导致</w:t>
      </w:r>
      <w:r>
        <w:rPr>
          <w:sz w:val="24"/>
          <w:szCs w:val="24"/>
        </w:rPr>
        <w:t>AN</w:t>
      </w:r>
      <w:r>
        <w:rPr>
          <w:sz w:val="24"/>
          <w:szCs w:val="24"/>
        </w:rPr>
        <w:t>发病</w:t>
      </w:r>
      <w:r>
        <w:rPr>
          <w:b/>
          <w:sz w:val="24"/>
          <w:szCs w:val="24"/>
        </w:rPr>
        <w:t>（见图</w:t>
      </w:r>
      <w:r>
        <w:rPr>
          <w:b/>
          <w:sz w:val="24"/>
          <w:szCs w:val="24"/>
        </w:rPr>
        <w:t>2</w:t>
      </w:r>
      <w:r>
        <w:rPr>
          <w:b/>
          <w:sz w:val="24"/>
          <w:szCs w:val="24"/>
        </w:rPr>
        <w:t>）</w:t>
      </w:r>
      <w:r>
        <w:rPr>
          <w:sz w:val="24"/>
          <w:szCs w:val="24"/>
        </w:rPr>
        <w:t>。本项目试图通过验证</w:t>
      </w:r>
      <w:r>
        <w:rPr>
          <w:sz w:val="24"/>
          <w:szCs w:val="24"/>
        </w:rPr>
        <w:t>AN</w:t>
      </w:r>
      <w:r>
        <w:rPr>
          <w:sz w:val="24"/>
          <w:szCs w:val="24"/>
        </w:rPr>
        <w:t>发病的</w:t>
      </w:r>
      <w:r>
        <w:rPr>
          <w:rFonts w:hint="eastAsia"/>
          <w:sz w:val="24"/>
          <w:szCs w:val="24"/>
        </w:rPr>
        <w:t>“</w:t>
      </w:r>
      <w:r>
        <w:rPr>
          <w:sz w:val="24"/>
          <w:szCs w:val="24"/>
        </w:rPr>
        <w:t>AN-ACC</w:t>
      </w:r>
      <w:r>
        <w:rPr>
          <w:sz w:val="24"/>
          <w:szCs w:val="24"/>
        </w:rPr>
        <w:t>病理网络</w:t>
      </w:r>
      <w:r>
        <w:rPr>
          <w:rFonts w:hint="eastAsia"/>
          <w:sz w:val="24"/>
          <w:szCs w:val="24"/>
        </w:rPr>
        <w:t>”</w:t>
      </w:r>
      <w:r>
        <w:rPr>
          <w:sz w:val="24"/>
          <w:szCs w:val="24"/>
        </w:rPr>
        <w:t>假说，进一步阐明</w:t>
      </w:r>
      <w:r>
        <w:rPr>
          <w:sz w:val="24"/>
          <w:szCs w:val="24"/>
        </w:rPr>
        <w:t>AN</w:t>
      </w:r>
      <w:r>
        <w:rPr>
          <w:sz w:val="24"/>
          <w:szCs w:val="24"/>
        </w:rPr>
        <w:t>的神经病理机制。</w:t>
      </w:r>
    </w:p>
    <w:p w14:paraId="137ADE58" w14:textId="77777777" w:rsidR="00863EFC" w:rsidRDefault="00EB4405" w:rsidP="00EC5E14">
      <w:pPr>
        <w:spacing w:line="360" w:lineRule="auto"/>
        <w:jc w:val="center"/>
        <w:rPr>
          <w:sz w:val="24"/>
          <w:szCs w:val="24"/>
        </w:rPr>
      </w:pPr>
      <w:r w:rsidRPr="00EB4405">
        <w:rPr>
          <w:noProof/>
          <w:sz w:val="24"/>
          <w:szCs w:val="24"/>
        </w:rPr>
        <w:drawing>
          <wp:inline distT="0" distB="0" distL="0" distR="0" wp14:anchorId="65A885EF" wp14:editId="0D271CA3">
            <wp:extent cx="3230012" cy="3936520"/>
            <wp:effectExtent l="0" t="0" r="8890" b="6985"/>
            <wp:docPr id="10" name="图片 10" descr="D:\陈珏20200531\biaoshu\2023\2023国自\标书修改\0315\研究假说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陈珏20200531\biaoshu\2023\2023国自\标书修改\0315\研究假说图.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3663" cy="3940970"/>
                    </a:xfrm>
                    <a:prstGeom prst="rect">
                      <a:avLst/>
                    </a:prstGeom>
                    <a:noFill/>
                    <a:ln>
                      <a:noFill/>
                    </a:ln>
                  </pic:spPr>
                </pic:pic>
              </a:graphicData>
            </a:graphic>
          </wp:inline>
        </w:drawing>
      </w:r>
    </w:p>
    <w:p w14:paraId="6BB09FD9" w14:textId="77777777" w:rsidR="00863EFC" w:rsidRDefault="00056780" w:rsidP="00EC5E14">
      <w:pPr>
        <w:spacing w:line="360" w:lineRule="auto"/>
        <w:jc w:val="center"/>
      </w:pPr>
      <w:r>
        <w:lastRenderedPageBreak/>
        <w:t>图</w:t>
      </w:r>
      <w:r>
        <w:t xml:space="preserve">2 </w:t>
      </w:r>
      <w:r w:rsidR="00EB4405">
        <w:rPr>
          <w:rFonts w:hint="eastAsia"/>
        </w:rPr>
        <w:t>“</w:t>
      </w:r>
      <w:r>
        <w:rPr>
          <w:rFonts w:hint="eastAsia"/>
        </w:rPr>
        <w:t>AN</w:t>
      </w:r>
      <w:r>
        <w:t>-</w:t>
      </w:r>
      <w:r>
        <w:rPr>
          <w:rFonts w:hint="eastAsia"/>
        </w:rPr>
        <w:t>ACC</w:t>
      </w:r>
      <w:r>
        <w:rPr>
          <w:rFonts w:hint="eastAsia"/>
        </w:rPr>
        <w:t>病理网络</w:t>
      </w:r>
      <w:r w:rsidR="00EB4405">
        <w:rPr>
          <w:rFonts w:hint="eastAsia"/>
        </w:rPr>
        <w:t>”</w:t>
      </w:r>
      <w:r>
        <w:rPr>
          <w:rFonts w:hint="eastAsia"/>
        </w:rPr>
        <w:t>假说图</w:t>
      </w:r>
    </w:p>
    <w:p w14:paraId="71F1256A" w14:textId="77777777" w:rsidR="00863EFC" w:rsidRDefault="00863EFC" w:rsidP="00EC5E14">
      <w:pPr>
        <w:spacing w:line="360" w:lineRule="auto"/>
        <w:rPr>
          <w:b/>
          <w:bCs/>
          <w:sz w:val="24"/>
          <w:szCs w:val="24"/>
        </w:rPr>
      </w:pPr>
    </w:p>
    <w:p w14:paraId="4B354EC4" w14:textId="77777777" w:rsidR="00863EFC" w:rsidRDefault="00056780" w:rsidP="00EC5E14">
      <w:pPr>
        <w:spacing w:line="360" w:lineRule="auto"/>
        <w:rPr>
          <w:b/>
          <w:bCs/>
          <w:sz w:val="24"/>
          <w:szCs w:val="24"/>
        </w:rPr>
      </w:pPr>
      <w:r>
        <w:rPr>
          <w:b/>
          <w:bCs/>
          <w:sz w:val="24"/>
          <w:szCs w:val="24"/>
        </w:rPr>
        <w:t xml:space="preserve">1.5 </w:t>
      </w:r>
      <w:r>
        <w:rPr>
          <w:b/>
          <w:sz w:val="24"/>
          <w:szCs w:val="24"/>
        </w:rPr>
        <w:t>ACC</w:t>
      </w:r>
      <w:r>
        <w:rPr>
          <w:rFonts w:hint="eastAsia"/>
          <w:b/>
          <w:sz w:val="24"/>
          <w:szCs w:val="24"/>
        </w:rPr>
        <w:t>也</w:t>
      </w:r>
      <w:r>
        <w:rPr>
          <w:b/>
          <w:sz w:val="24"/>
          <w:szCs w:val="24"/>
        </w:rPr>
        <w:t>是影响</w:t>
      </w:r>
      <w:r>
        <w:rPr>
          <w:b/>
          <w:sz w:val="24"/>
          <w:szCs w:val="24"/>
        </w:rPr>
        <w:t>AN</w:t>
      </w:r>
      <w:r>
        <w:rPr>
          <w:b/>
          <w:sz w:val="24"/>
          <w:szCs w:val="24"/>
        </w:rPr>
        <w:t>患者团体</w:t>
      </w:r>
      <w:r>
        <w:rPr>
          <w:b/>
          <w:sz w:val="24"/>
          <w:szCs w:val="24"/>
        </w:rPr>
        <w:t>CBT</w:t>
      </w:r>
      <w:r>
        <w:rPr>
          <w:b/>
          <w:sz w:val="24"/>
          <w:szCs w:val="24"/>
        </w:rPr>
        <w:t>疗效因子的关键脑区</w:t>
      </w:r>
    </w:p>
    <w:p w14:paraId="571B8766" w14:textId="77777777" w:rsidR="00863EFC" w:rsidRDefault="00056780" w:rsidP="00EC5E14">
      <w:pPr>
        <w:spacing w:line="360" w:lineRule="auto"/>
        <w:ind w:firstLineChars="200" w:firstLine="480"/>
        <w:rPr>
          <w:sz w:val="24"/>
          <w:szCs w:val="32"/>
        </w:rPr>
      </w:pPr>
      <w:r>
        <w:rPr>
          <w:sz w:val="24"/>
          <w:szCs w:val="24"/>
        </w:rPr>
        <w:t>CBT</w:t>
      </w:r>
      <w:r>
        <w:rPr>
          <w:sz w:val="24"/>
          <w:szCs w:val="24"/>
        </w:rPr>
        <w:t>产生疗效与脑网络功能的改变有关，这已经在多种</w:t>
      </w:r>
      <w:r>
        <w:rPr>
          <w:rFonts w:hint="eastAsia"/>
          <w:sz w:val="24"/>
          <w:szCs w:val="24"/>
        </w:rPr>
        <w:t>精神障碍</w:t>
      </w:r>
      <w:r>
        <w:rPr>
          <w:sz w:val="24"/>
          <w:szCs w:val="24"/>
        </w:rPr>
        <w:t>中得到证实。</w:t>
      </w:r>
      <w:r>
        <w:rPr>
          <w:sz w:val="24"/>
          <w:szCs w:val="24"/>
        </w:rPr>
        <w:t>CBT</w:t>
      </w:r>
      <w:r>
        <w:rPr>
          <w:sz w:val="24"/>
          <w:szCs w:val="24"/>
        </w:rPr>
        <w:t>干预抑郁症和焦虑症的研究发现，</w:t>
      </w:r>
      <w:r>
        <w:rPr>
          <w:b/>
          <w:sz w:val="24"/>
          <w:szCs w:val="24"/>
        </w:rPr>
        <w:t>CBT</w:t>
      </w:r>
      <w:r>
        <w:rPr>
          <w:b/>
          <w:sz w:val="24"/>
          <w:szCs w:val="24"/>
        </w:rPr>
        <w:t>可以通过</w:t>
      </w:r>
      <w:r>
        <w:rPr>
          <w:b/>
          <w:bCs/>
          <w:sz w:val="24"/>
          <w:szCs w:val="32"/>
        </w:rPr>
        <w:t>降低</w:t>
      </w:r>
      <w:r>
        <w:rPr>
          <w:b/>
          <w:bCs/>
          <w:sz w:val="24"/>
          <w:szCs w:val="32"/>
        </w:rPr>
        <w:t>ACC</w:t>
      </w:r>
      <w:r>
        <w:rPr>
          <w:b/>
          <w:bCs/>
          <w:sz w:val="24"/>
          <w:szCs w:val="32"/>
        </w:rPr>
        <w:t>的活动水平</w:t>
      </w:r>
      <w:r>
        <w:rPr>
          <w:b/>
          <w:sz w:val="24"/>
          <w:szCs w:val="32"/>
          <w:vertAlign w:val="superscript"/>
        </w:rPr>
        <w:t>[19]</w:t>
      </w:r>
      <w:r>
        <w:rPr>
          <w:b/>
          <w:sz w:val="24"/>
          <w:szCs w:val="32"/>
        </w:rPr>
        <w:t>，提高情绪调节能力。</w:t>
      </w:r>
      <w:r>
        <w:rPr>
          <w:sz w:val="24"/>
          <w:szCs w:val="24"/>
        </w:rPr>
        <w:t>ACC</w:t>
      </w:r>
      <w:r>
        <w:rPr>
          <w:sz w:val="24"/>
          <w:szCs w:val="24"/>
        </w:rPr>
        <w:t>的</w:t>
      </w:r>
      <w:r>
        <w:rPr>
          <w:color w:val="000000" w:themeColor="text1"/>
          <w:sz w:val="24"/>
          <w:szCs w:val="24"/>
        </w:rPr>
        <w:t>体积</w:t>
      </w:r>
      <w:r>
        <w:rPr>
          <w:sz w:val="24"/>
          <w:szCs w:val="24"/>
        </w:rPr>
        <w:t>/</w:t>
      </w:r>
      <w:r>
        <w:rPr>
          <w:sz w:val="24"/>
          <w:szCs w:val="24"/>
        </w:rPr>
        <w:t>活动水平还可预测</w:t>
      </w:r>
      <w:r>
        <w:rPr>
          <w:sz w:val="24"/>
          <w:szCs w:val="24"/>
        </w:rPr>
        <w:t>CBT</w:t>
      </w:r>
      <w:r>
        <w:rPr>
          <w:sz w:val="24"/>
          <w:szCs w:val="24"/>
        </w:rPr>
        <w:t>疗效，作为预测疗效的生物标志物</w:t>
      </w:r>
      <w:r>
        <w:rPr>
          <w:bCs/>
          <w:sz w:val="24"/>
          <w:szCs w:val="24"/>
          <w:vertAlign w:val="superscript"/>
        </w:rPr>
        <w:t>[20,21]</w:t>
      </w:r>
      <w:r>
        <w:rPr>
          <w:b/>
          <w:sz w:val="24"/>
          <w:szCs w:val="24"/>
        </w:rPr>
        <w:t>。</w:t>
      </w:r>
      <w:r>
        <w:rPr>
          <w:sz w:val="24"/>
          <w:szCs w:val="24"/>
        </w:rPr>
        <w:t>因此，基于上述</w:t>
      </w:r>
      <w:r>
        <w:rPr>
          <w:sz w:val="24"/>
          <w:szCs w:val="24"/>
        </w:rPr>
        <w:t>CBT</w:t>
      </w:r>
      <w:r>
        <w:rPr>
          <w:sz w:val="24"/>
          <w:szCs w:val="24"/>
        </w:rPr>
        <w:t>对精神障碍的疗效机制，以及团体</w:t>
      </w:r>
      <w:r>
        <w:rPr>
          <w:sz w:val="24"/>
          <w:szCs w:val="24"/>
        </w:rPr>
        <w:t>CBT</w:t>
      </w:r>
      <w:r>
        <w:rPr>
          <w:sz w:val="24"/>
          <w:szCs w:val="24"/>
        </w:rPr>
        <w:t>对</w:t>
      </w:r>
      <w:r>
        <w:rPr>
          <w:sz w:val="24"/>
          <w:szCs w:val="24"/>
        </w:rPr>
        <w:t>AN</w:t>
      </w:r>
      <w:r>
        <w:rPr>
          <w:sz w:val="24"/>
          <w:szCs w:val="24"/>
        </w:rPr>
        <w:t>患者核心症状的有效性，</w:t>
      </w:r>
      <w:r>
        <w:rPr>
          <w:b/>
          <w:sz w:val="24"/>
          <w:szCs w:val="32"/>
        </w:rPr>
        <w:t>推测团体</w:t>
      </w:r>
      <w:r>
        <w:rPr>
          <w:b/>
          <w:sz w:val="24"/>
          <w:szCs w:val="32"/>
        </w:rPr>
        <w:t>CBT</w:t>
      </w:r>
      <w:r>
        <w:rPr>
          <w:b/>
          <w:sz w:val="24"/>
          <w:szCs w:val="32"/>
        </w:rPr>
        <w:t>对</w:t>
      </w:r>
      <w:r>
        <w:rPr>
          <w:b/>
          <w:sz w:val="24"/>
          <w:szCs w:val="32"/>
        </w:rPr>
        <w:t>AN</w:t>
      </w:r>
      <w:r>
        <w:rPr>
          <w:b/>
          <w:sz w:val="24"/>
          <w:szCs w:val="32"/>
        </w:rPr>
        <w:t>的疗效机制很可能也与降低</w:t>
      </w:r>
      <w:r>
        <w:rPr>
          <w:b/>
          <w:sz w:val="24"/>
          <w:szCs w:val="32"/>
        </w:rPr>
        <w:t>ACC</w:t>
      </w:r>
      <w:r>
        <w:rPr>
          <w:b/>
          <w:sz w:val="24"/>
          <w:szCs w:val="32"/>
        </w:rPr>
        <w:t>水平有关。</w:t>
      </w:r>
    </w:p>
    <w:p w14:paraId="562637DC" w14:textId="77777777" w:rsidR="00863EFC" w:rsidRDefault="00056780" w:rsidP="00EC5E14">
      <w:pPr>
        <w:spacing w:line="360" w:lineRule="auto"/>
        <w:ind w:firstLineChars="200" w:firstLine="480"/>
        <w:rPr>
          <w:sz w:val="24"/>
          <w:szCs w:val="24"/>
        </w:rPr>
      </w:pPr>
      <w:r>
        <w:rPr>
          <w:sz w:val="24"/>
          <w:szCs w:val="32"/>
        </w:rPr>
        <w:t>然而，如前所述，</w:t>
      </w:r>
      <w:r>
        <w:rPr>
          <w:kern w:val="0"/>
          <w:sz w:val="24"/>
        </w:rPr>
        <w:t>成人</w:t>
      </w:r>
      <w:r>
        <w:rPr>
          <w:kern w:val="0"/>
          <w:sz w:val="24"/>
        </w:rPr>
        <w:t>AN</w:t>
      </w:r>
      <w:r>
        <w:rPr>
          <w:kern w:val="0"/>
          <w:sz w:val="24"/>
        </w:rPr>
        <w:t>患者团体</w:t>
      </w:r>
      <w:r>
        <w:rPr>
          <w:kern w:val="0"/>
          <w:sz w:val="24"/>
        </w:rPr>
        <w:t>CBT</w:t>
      </w:r>
      <w:r>
        <w:rPr>
          <w:kern w:val="0"/>
          <w:sz w:val="24"/>
        </w:rPr>
        <w:t>疗效偏低，不足</w:t>
      </w:r>
      <w:r>
        <w:rPr>
          <w:kern w:val="0"/>
          <w:sz w:val="24"/>
        </w:rPr>
        <w:t>40%</w:t>
      </w:r>
      <w:r>
        <w:rPr>
          <w:kern w:val="0"/>
          <w:sz w:val="24"/>
          <w:vertAlign w:val="superscript"/>
        </w:rPr>
        <w:t>[12</w:t>
      </w:r>
      <w:r>
        <w:rPr>
          <w:rFonts w:hint="eastAsia"/>
          <w:kern w:val="0"/>
          <w:sz w:val="24"/>
          <w:vertAlign w:val="superscript"/>
        </w:rPr>
        <w:t>,</w:t>
      </w:r>
      <w:r>
        <w:rPr>
          <w:kern w:val="0"/>
          <w:sz w:val="24"/>
          <w:vertAlign w:val="superscript"/>
        </w:rPr>
        <w:t>22]</w:t>
      </w:r>
      <w:r>
        <w:rPr>
          <w:kern w:val="0"/>
          <w:sz w:val="24"/>
        </w:rPr>
        <w:t>。究其原因，</w:t>
      </w:r>
      <w:r>
        <w:rPr>
          <w:rFonts w:hint="eastAsia"/>
          <w:kern w:val="0"/>
          <w:sz w:val="24"/>
        </w:rPr>
        <w:t>不仅</w:t>
      </w:r>
      <w:r>
        <w:rPr>
          <w:kern w:val="0"/>
          <w:sz w:val="24"/>
        </w:rPr>
        <w:t>与</w:t>
      </w:r>
      <w:r>
        <w:rPr>
          <w:kern w:val="0"/>
          <w:sz w:val="24"/>
        </w:rPr>
        <w:t>AN</w:t>
      </w:r>
      <w:r>
        <w:rPr>
          <w:kern w:val="0"/>
          <w:sz w:val="24"/>
        </w:rPr>
        <w:t>患者</w:t>
      </w:r>
      <w:r>
        <w:rPr>
          <w:rFonts w:hint="eastAsia"/>
          <w:kern w:val="0"/>
          <w:sz w:val="24"/>
        </w:rPr>
        <w:t>的核心症状有关，如“</w:t>
      </w:r>
      <w:r>
        <w:rPr>
          <w:kern w:val="0"/>
          <w:sz w:val="24"/>
        </w:rPr>
        <w:t>过度自我关注</w:t>
      </w:r>
      <w:r>
        <w:rPr>
          <w:rFonts w:hint="eastAsia"/>
          <w:kern w:val="0"/>
          <w:sz w:val="24"/>
        </w:rPr>
        <w:t>”</w:t>
      </w:r>
      <w:r>
        <w:rPr>
          <w:kern w:val="0"/>
          <w:sz w:val="24"/>
        </w:rPr>
        <w:t>、</w:t>
      </w:r>
      <w:r>
        <w:rPr>
          <w:rFonts w:hint="eastAsia"/>
          <w:kern w:val="0"/>
          <w:sz w:val="24"/>
        </w:rPr>
        <w:t>“</w:t>
      </w:r>
      <w:r>
        <w:rPr>
          <w:kern w:val="0"/>
          <w:sz w:val="24"/>
        </w:rPr>
        <w:t>强烈的控制欲望</w:t>
      </w:r>
      <w:r>
        <w:rPr>
          <w:rFonts w:hint="eastAsia"/>
          <w:kern w:val="0"/>
          <w:sz w:val="24"/>
        </w:rPr>
        <w:t>”</w:t>
      </w:r>
      <w:r>
        <w:rPr>
          <w:kern w:val="0"/>
          <w:sz w:val="24"/>
        </w:rPr>
        <w:t>，</w:t>
      </w:r>
      <w:r>
        <w:rPr>
          <w:rFonts w:hint="eastAsia"/>
          <w:kern w:val="0"/>
          <w:sz w:val="24"/>
        </w:rPr>
        <w:t>还与患者</w:t>
      </w:r>
      <w:r>
        <w:rPr>
          <w:kern w:val="0"/>
          <w:sz w:val="24"/>
        </w:rPr>
        <w:t>在情感表达及沟通方面存在缺陷有关</w:t>
      </w:r>
      <w:r>
        <w:rPr>
          <w:kern w:val="0"/>
          <w:sz w:val="24"/>
          <w:vertAlign w:val="superscript"/>
        </w:rPr>
        <w:t>[23]</w:t>
      </w:r>
      <w:r>
        <w:rPr>
          <w:kern w:val="0"/>
          <w:sz w:val="24"/>
        </w:rPr>
        <w:t>。</w:t>
      </w:r>
      <w:r>
        <w:rPr>
          <w:b/>
          <w:sz w:val="24"/>
          <w:szCs w:val="24"/>
        </w:rPr>
        <w:t>述情障碍是影响</w:t>
      </w:r>
      <w:r>
        <w:rPr>
          <w:b/>
          <w:sz w:val="24"/>
          <w:szCs w:val="24"/>
        </w:rPr>
        <w:t>AN</w:t>
      </w:r>
      <w:r>
        <w:rPr>
          <w:b/>
          <w:sz w:val="24"/>
          <w:szCs w:val="24"/>
        </w:rPr>
        <w:t>患者团体</w:t>
      </w:r>
      <w:r>
        <w:rPr>
          <w:b/>
          <w:sz w:val="24"/>
          <w:szCs w:val="24"/>
        </w:rPr>
        <w:t>CBT</w:t>
      </w:r>
      <w:r>
        <w:rPr>
          <w:b/>
          <w:sz w:val="24"/>
          <w:szCs w:val="24"/>
        </w:rPr>
        <w:t>疗效的重要原因</w:t>
      </w:r>
      <w:r>
        <w:rPr>
          <w:sz w:val="24"/>
          <w:szCs w:val="24"/>
          <w:vertAlign w:val="superscript"/>
        </w:rPr>
        <w:t>[24]</w:t>
      </w:r>
      <w:r>
        <w:rPr>
          <w:sz w:val="24"/>
          <w:szCs w:val="24"/>
        </w:rPr>
        <w:t>。</w:t>
      </w:r>
    </w:p>
    <w:p w14:paraId="1339CAAA" w14:textId="77777777" w:rsidR="00863EFC" w:rsidRDefault="00056780" w:rsidP="00EC5E14">
      <w:pPr>
        <w:spacing w:line="360" w:lineRule="auto"/>
        <w:ind w:firstLineChars="200" w:firstLine="480"/>
        <w:rPr>
          <w:sz w:val="24"/>
          <w:szCs w:val="24"/>
        </w:rPr>
      </w:pPr>
      <w:r>
        <w:rPr>
          <w:sz w:val="24"/>
          <w:szCs w:val="24"/>
        </w:rPr>
        <w:t>AN</w:t>
      </w:r>
      <w:r>
        <w:rPr>
          <w:sz w:val="24"/>
          <w:szCs w:val="24"/>
        </w:rPr>
        <w:t>患者存在述情障碍</w:t>
      </w:r>
      <w:r>
        <w:rPr>
          <w:sz w:val="24"/>
          <w:szCs w:val="24"/>
          <w:vertAlign w:val="superscript"/>
        </w:rPr>
        <w:t>[25]</w:t>
      </w:r>
      <w:r>
        <w:rPr>
          <w:sz w:val="24"/>
          <w:szCs w:val="24"/>
        </w:rPr>
        <w:t>，即情绪调节障碍，典型症状为情绪识别感受能力以及主观的情绪表达能力缺乏，进而影响人际沟通</w:t>
      </w:r>
      <w:bookmarkStart w:id="1" w:name="OLE_LINK365"/>
      <w:bookmarkStart w:id="2" w:name="OLE_LINK364"/>
      <w:r>
        <w:rPr>
          <w:rFonts w:hint="eastAsia"/>
          <w:sz w:val="24"/>
          <w:szCs w:val="24"/>
        </w:rPr>
        <w:t>；</w:t>
      </w:r>
      <w:r>
        <w:rPr>
          <w:sz w:val="24"/>
          <w:szCs w:val="24"/>
        </w:rPr>
        <w:t>AN</w:t>
      </w:r>
      <w:r>
        <w:rPr>
          <w:sz w:val="24"/>
          <w:szCs w:val="24"/>
        </w:rPr>
        <w:t>患者常回避负面情绪体验</w:t>
      </w:r>
      <w:r>
        <w:rPr>
          <w:sz w:val="24"/>
          <w:szCs w:val="24"/>
          <w:vertAlign w:val="superscript"/>
        </w:rPr>
        <w:t>[26]</w:t>
      </w:r>
      <w:r>
        <w:rPr>
          <w:sz w:val="24"/>
          <w:szCs w:val="24"/>
        </w:rPr>
        <w:t>，缺乏洞察力，缺乏对内心感受的关注，拘泥于外界事物的细枝末节</w:t>
      </w:r>
      <w:r>
        <w:rPr>
          <w:sz w:val="24"/>
          <w:szCs w:val="24"/>
          <w:vertAlign w:val="superscript"/>
        </w:rPr>
        <w:t>[27]</w:t>
      </w:r>
      <w:r>
        <w:rPr>
          <w:sz w:val="24"/>
          <w:szCs w:val="24"/>
        </w:rPr>
        <w:t>。</w:t>
      </w:r>
      <w:r>
        <w:rPr>
          <w:rFonts w:hint="eastAsia"/>
          <w:sz w:val="24"/>
          <w:szCs w:val="24"/>
        </w:rPr>
        <w:t>已有</w:t>
      </w:r>
      <w:r>
        <w:rPr>
          <w:sz w:val="24"/>
          <w:szCs w:val="24"/>
        </w:rPr>
        <w:t>研究表明，</w:t>
      </w:r>
      <w:r>
        <w:rPr>
          <w:b/>
          <w:sz w:val="24"/>
          <w:szCs w:val="24"/>
        </w:rPr>
        <w:t>ACC</w:t>
      </w:r>
      <w:r>
        <w:rPr>
          <w:b/>
          <w:sz w:val="24"/>
          <w:szCs w:val="24"/>
        </w:rPr>
        <w:t>的异常高兴奋性是导致述情障碍患者情绪感受及识别异常的因素</w:t>
      </w:r>
      <w:r>
        <w:rPr>
          <w:sz w:val="24"/>
          <w:szCs w:val="24"/>
          <w:vertAlign w:val="superscript"/>
        </w:rPr>
        <w:t>[28,29]</w:t>
      </w:r>
      <w:r>
        <w:rPr>
          <w:rFonts w:hint="eastAsia"/>
          <w:sz w:val="24"/>
          <w:szCs w:val="24"/>
        </w:rPr>
        <w:t>；</w:t>
      </w:r>
      <w:r>
        <w:rPr>
          <w:b/>
          <w:sz w:val="24"/>
          <w:szCs w:val="24"/>
        </w:rPr>
        <w:t>AN</w:t>
      </w:r>
      <w:r>
        <w:rPr>
          <w:b/>
          <w:sz w:val="24"/>
          <w:szCs w:val="24"/>
        </w:rPr>
        <w:t>患者的</w:t>
      </w:r>
      <w:r>
        <w:rPr>
          <w:b/>
          <w:sz w:val="24"/>
          <w:szCs w:val="24"/>
        </w:rPr>
        <w:t>ACC</w:t>
      </w:r>
      <w:r>
        <w:rPr>
          <w:b/>
          <w:sz w:val="24"/>
          <w:szCs w:val="24"/>
          <w:vertAlign w:val="superscript"/>
        </w:rPr>
        <w:t>[30]</w:t>
      </w:r>
      <w:r>
        <w:rPr>
          <w:b/>
          <w:sz w:val="24"/>
          <w:szCs w:val="24"/>
        </w:rPr>
        <w:t>以及眶额叶皮层</w:t>
      </w:r>
      <w:r>
        <w:rPr>
          <w:b/>
          <w:sz w:val="24"/>
          <w:szCs w:val="24"/>
        </w:rPr>
        <w:t>(Orbitofrontal cortex</w:t>
      </w:r>
      <w:r>
        <w:rPr>
          <w:b/>
          <w:sz w:val="24"/>
          <w:szCs w:val="24"/>
        </w:rPr>
        <w:t>，</w:t>
      </w:r>
      <w:r>
        <w:rPr>
          <w:b/>
          <w:sz w:val="24"/>
          <w:szCs w:val="24"/>
        </w:rPr>
        <w:t>OFC)</w:t>
      </w:r>
      <w:r>
        <w:rPr>
          <w:b/>
          <w:sz w:val="24"/>
          <w:szCs w:val="24"/>
        </w:rPr>
        <w:t>、</w:t>
      </w:r>
      <w:r>
        <w:rPr>
          <w:rFonts w:hint="eastAsia"/>
          <w:b/>
          <w:sz w:val="24"/>
          <w:szCs w:val="24"/>
        </w:rPr>
        <w:t>背外侧前额叶</w:t>
      </w:r>
      <w:r>
        <w:rPr>
          <w:rFonts w:hint="eastAsia"/>
          <w:b/>
          <w:sz w:val="24"/>
          <w:szCs w:val="24"/>
        </w:rPr>
        <w:t>(</w:t>
      </w:r>
      <w:r>
        <w:rPr>
          <w:b/>
          <w:sz w:val="24"/>
          <w:szCs w:val="24"/>
        </w:rPr>
        <w:t>Dorsolateral prefrontal cortex, DLPFC)</w:t>
      </w:r>
      <w:r>
        <w:rPr>
          <w:b/>
          <w:sz w:val="24"/>
          <w:szCs w:val="24"/>
        </w:rPr>
        <w:t>和内侧前额叶</w:t>
      </w:r>
      <w:r>
        <w:rPr>
          <w:b/>
          <w:sz w:val="24"/>
          <w:szCs w:val="24"/>
        </w:rPr>
        <w:t xml:space="preserve">(medial prefrontal cortex, </w:t>
      </w:r>
      <w:proofErr w:type="spellStart"/>
      <w:r>
        <w:rPr>
          <w:b/>
          <w:sz w:val="24"/>
          <w:szCs w:val="24"/>
        </w:rPr>
        <w:t>mPFC</w:t>
      </w:r>
      <w:proofErr w:type="spellEnd"/>
      <w:r>
        <w:rPr>
          <w:b/>
          <w:sz w:val="24"/>
          <w:szCs w:val="24"/>
        </w:rPr>
        <w:t>)</w:t>
      </w:r>
      <w:r>
        <w:rPr>
          <w:b/>
          <w:sz w:val="24"/>
          <w:szCs w:val="24"/>
          <w:vertAlign w:val="superscript"/>
        </w:rPr>
        <w:t>[31]</w:t>
      </w:r>
      <w:r>
        <w:rPr>
          <w:b/>
          <w:sz w:val="24"/>
          <w:szCs w:val="24"/>
        </w:rPr>
        <w:t>等脑区也存在激活增高</w:t>
      </w:r>
      <w:r>
        <w:rPr>
          <w:sz w:val="24"/>
          <w:szCs w:val="24"/>
        </w:rPr>
        <w:t>，这些脑区均参与情感加工过程，</w:t>
      </w:r>
      <w:r>
        <w:rPr>
          <w:rFonts w:hint="eastAsia"/>
          <w:sz w:val="24"/>
          <w:szCs w:val="24"/>
        </w:rPr>
        <w:t>它们</w:t>
      </w:r>
      <w:r>
        <w:rPr>
          <w:sz w:val="24"/>
          <w:szCs w:val="24"/>
        </w:rPr>
        <w:t>的显著激活提示编码情感的神经环路发生了改变</w:t>
      </w:r>
      <w:r>
        <w:rPr>
          <w:rFonts w:hint="eastAsia"/>
          <w:sz w:val="24"/>
          <w:szCs w:val="24"/>
        </w:rPr>
        <w:t>，</w:t>
      </w:r>
      <w:r>
        <w:rPr>
          <w:sz w:val="24"/>
          <w:szCs w:val="24"/>
        </w:rPr>
        <w:t>可能是</w:t>
      </w:r>
      <w:r>
        <w:rPr>
          <w:sz w:val="24"/>
          <w:szCs w:val="24"/>
        </w:rPr>
        <w:t>AN</w:t>
      </w:r>
      <w:r>
        <w:rPr>
          <w:sz w:val="24"/>
          <w:szCs w:val="24"/>
        </w:rPr>
        <w:t>患者述情障碍的神经生物</w:t>
      </w:r>
      <w:r>
        <w:rPr>
          <w:rFonts w:hint="eastAsia"/>
          <w:sz w:val="24"/>
          <w:szCs w:val="24"/>
        </w:rPr>
        <w:t>学</w:t>
      </w:r>
      <w:r>
        <w:rPr>
          <w:sz w:val="24"/>
          <w:szCs w:val="24"/>
        </w:rPr>
        <w:t>基础</w:t>
      </w:r>
      <w:r w:rsidR="00895564" w:rsidRPr="00895564">
        <w:rPr>
          <w:rFonts w:hint="eastAsia"/>
          <w:b/>
          <w:sz w:val="24"/>
          <w:szCs w:val="24"/>
        </w:rPr>
        <w:t>（见图</w:t>
      </w:r>
      <w:r w:rsidR="00895564" w:rsidRPr="00895564">
        <w:rPr>
          <w:rFonts w:hint="eastAsia"/>
          <w:b/>
          <w:sz w:val="24"/>
          <w:szCs w:val="24"/>
        </w:rPr>
        <w:t>2</w:t>
      </w:r>
      <w:r w:rsidR="00895564">
        <w:rPr>
          <w:rFonts w:hint="eastAsia"/>
          <w:b/>
          <w:sz w:val="24"/>
          <w:szCs w:val="24"/>
        </w:rPr>
        <w:t>-</w:t>
      </w:r>
      <w:r w:rsidR="00895564">
        <w:rPr>
          <w:b/>
          <w:sz w:val="24"/>
          <w:szCs w:val="24"/>
        </w:rPr>
        <w:t>B</w:t>
      </w:r>
      <w:r w:rsidR="00895564" w:rsidRPr="00895564">
        <w:rPr>
          <w:rFonts w:hint="eastAsia"/>
          <w:b/>
          <w:sz w:val="24"/>
          <w:szCs w:val="24"/>
        </w:rPr>
        <w:t>）</w:t>
      </w:r>
      <w:r>
        <w:rPr>
          <w:sz w:val="24"/>
          <w:szCs w:val="24"/>
        </w:rPr>
        <w:t>。</w:t>
      </w:r>
      <w:bookmarkEnd w:id="1"/>
      <w:bookmarkEnd w:id="2"/>
    </w:p>
    <w:p w14:paraId="2B20AA22" w14:textId="77777777" w:rsidR="00863EFC" w:rsidRDefault="00056780" w:rsidP="00EC5E14">
      <w:pPr>
        <w:spacing w:line="360" w:lineRule="auto"/>
        <w:ind w:firstLineChars="200" w:firstLine="480"/>
        <w:rPr>
          <w:sz w:val="24"/>
          <w:szCs w:val="24"/>
        </w:rPr>
      </w:pPr>
      <w:r>
        <w:rPr>
          <w:sz w:val="24"/>
          <w:szCs w:val="24"/>
        </w:rPr>
        <w:t>尽管</w:t>
      </w:r>
      <w:r>
        <w:rPr>
          <w:sz w:val="24"/>
          <w:szCs w:val="24"/>
        </w:rPr>
        <w:t>CBT</w:t>
      </w:r>
      <w:r>
        <w:rPr>
          <w:sz w:val="24"/>
          <w:szCs w:val="24"/>
        </w:rPr>
        <w:t>能通过降低</w:t>
      </w:r>
      <w:r>
        <w:rPr>
          <w:rFonts w:hint="eastAsia"/>
          <w:sz w:val="24"/>
          <w:szCs w:val="24"/>
        </w:rPr>
        <w:t>精神障碍</w:t>
      </w:r>
      <w:r>
        <w:rPr>
          <w:sz w:val="24"/>
          <w:szCs w:val="24"/>
        </w:rPr>
        <w:t>患者</w:t>
      </w:r>
      <w:r>
        <w:rPr>
          <w:sz w:val="24"/>
          <w:szCs w:val="24"/>
        </w:rPr>
        <w:t>ACC</w:t>
      </w:r>
      <w:r>
        <w:rPr>
          <w:sz w:val="24"/>
          <w:szCs w:val="24"/>
        </w:rPr>
        <w:t>的活</w:t>
      </w:r>
      <w:r>
        <w:rPr>
          <w:rFonts w:hint="eastAsia"/>
          <w:sz w:val="24"/>
          <w:szCs w:val="24"/>
        </w:rPr>
        <w:t>动</w:t>
      </w:r>
      <w:r>
        <w:rPr>
          <w:sz w:val="24"/>
          <w:szCs w:val="24"/>
        </w:rPr>
        <w:t>，来调节情绪加工过程</w:t>
      </w:r>
      <w:r>
        <w:rPr>
          <w:rFonts w:hint="eastAsia"/>
          <w:sz w:val="24"/>
          <w:szCs w:val="24"/>
        </w:rPr>
        <w:t>、缓解症状，然而</w:t>
      </w:r>
      <w:r>
        <w:rPr>
          <w:rFonts w:hint="eastAsia"/>
          <w:sz w:val="24"/>
          <w:szCs w:val="24"/>
        </w:rPr>
        <w:t>ACC</w:t>
      </w:r>
      <w:r>
        <w:rPr>
          <w:rFonts w:hint="eastAsia"/>
          <w:sz w:val="24"/>
          <w:szCs w:val="24"/>
        </w:rPr>
        <w:t>活动增加导致的述情障碍也会阻碍</w:t>
      </w:r>
      <w:r>
        <w:rPr>
          <w:rFonts w:hint="eastAsia"/>
          <w:sz w:val="24"/>
          <w:szCs w:val="24"/>
        </w:rPr>
        <w:t>CBT</w:t>
      </w:r>
      <w:r>
        <w:rPr>
          <w:rFonts w:hint="eastAsia"/>
          <w:sz w:val="24"/>
          <w:szCs w:val="24"/>
        </w:rPr>
        <w:t>的效果，两者之间的拮抗结果影响了</w:t>
      </w:r>
      <w:r>
        <w:rPr>
          <w:rFonts w:hint="eastAsia"/>
          <w:sz w:val="24"/>
          <w:szCs w:val="24"/>
        </w:rPr>
        <w:t>CBT</w:t>
      </w:r>
      <w:r>
        <w:rPr>
          <w:rFonts w:hint="eastAsia"/>
          <w:sz w:val="24"/>
          <w:szCs w:val="24"/>
        </w:rPr>
        <w:t>的最终疗效，增加了治疗结果的变异性。</w:t>
      </w:r>
      <w:r>
        <w:rPr>
          <w:sz w:val="24"/>
          <w:szCs w:val="24"/>
        </w:rPr>
        <w:t>因此</w:t>
      </w:r>
      <w:r>
        <w:rPr>
          <w:rFonts w:hint="eastAsia"/>
          <w:sz w:val="24"/>
          <w:szCs w:val="24"/>
        </w:rPr>
        <w:t>，需要在团体</w:t>
      </w:r>
      <w:r>
        <w:rPr>
          <w:rFonts w:hint="eastAsia"/>
          <w:sz w:val="24"/>
          <w:szCs w:val="24"/>
        </w:rPr>
        <w:t>C</w:t>
      </w:r>
      <w:r>
        <w:rPr>
          <w:sz w:val="24"/>
          <w:szCs w:val="24"/>
        </w:rPr>
        <w:t>BT</w:t>
      </w:r>
      <w:r>
        <w:rPr>
          <w:rFonts w:hint="eastAsia"/>
          <w:sz w:val="24"/>
          <w:szCs w:val="24"/>
        </w:rPr>
        <w:t>基础上，更高强度地进一步抑制</w:t>
      </w:r>
      <w:r>
        <w:rPr>
          <w:rFonts w:hint="eastAsia"/>
          <w:sz w:val="24"/>
          <w:szCs w:val="24"/>
        </w:rPr>
        <w:t>ACC</w:t>
      </w:r>
      <w:r>
        <w:rPr>
          <w:rFonts w:hint="eastAsia"/>
          <w:sz w:val="24"/>
          <w:szCs w:val="24"/>
        </w:rPr>
        <w:t>活动才能获得更好的疗效。</w:t>
      </w:r>
    </w:p>
    <w:p w14:paraId="1F2BB40B" w14:textId="77777777" w:rsidR="00863EFC" w:rsidRDefault="00863EFC" w:rsidP="00EC5E14">
      <w:pPr>
        <w:spacing w:line="360" w:lineRule="auto"/>
        <w:ind w:firstLineChars="200" w:firstLine="480"/>
        <w:rPr>
          <w:sz w:val="24"/>
          <w:szCs w:val="24"/>
        </w:rPr>
      </w:pPr>
    </w:p>
    <w:p w14:paraId="6AA6CDBB" w14:textId="77777777" w:rsidR="00863EFC" w:rsidRDefault="00056780" w:rsidP="00EC5E14">
      <w:pPr>
        <w:spacing w:line="360" w:lineRule="auto"/>
        <w:rPr>
          <w:b/>
          <w:bCs/>
          <w:sz w:val="24"/>
          <w:szCs w:val="24"/>
        </w:rPr>
      </w:pPr>
      <w:r>
        <w:rPr>
          <w:b/>
          <w:bCs/>
          <w:sz w:val="24"/>
          <w:szCs w:val="24"/>
        </w:rPr>
        <w:t xml:space="preserve">1.6 </w:t>
      </w:r>
      <w:proofErr w:type="spellStart"/>
      <w:r>
        <w:rPr>
          <w:b/>
          <w:bCs/>
          <w:sz w:val="24"/>
          <w:szCs w:val="24"/>
        </w:rPr>
        <w:t>dTMS</w:t>
      </w:r>
      <w:proofErr w:type="spellEnd"/>
      <w:r>
        <w:rPr>
          <w:b/>
          <w:bCs/>
          <w:sz w:val="24"/>
          <w:szCs w:val="24"/>
        </w:rPr>
        <w:t>新技术</w:t>
      </w:r>
      <w:r>
        <w:rPr>
          <w:rFonts w:hint="eastAsia"/>
          <w:b/>
          <w:bCs/>
          <w:sz w:val="24"/>
          <w:szCs w:val="24"/>
        </w:rPr>
        <w:t>有望通过抑制</w:t>
      </w:r>
      <w:r>
        <w:rPr>
          <w:rFonts w:hint="eastAsia"/>
          <w:b/>
          <w:sz w:val="24"/>
          <w:szCs w:val="24"/>
        </w:rPr>
        <w:t>ACC</w:t>
      </w:r>
      <w:r>
        <w:rPr>
          <w:rFonts w:hint="eastAsia"/>
          <w:b/>
          <w:sz w:val="24"/>
          <w:szCs w:val="24"/>
        </w:rPr>
        <w:t>活动而增强</w:t>
      </w:r>
      <w:r>
        <w:rPr>
          <w:b/>
          <w:bCs/>
          <w:sz w:val="24"/>
          <w:szCs w:val="24"/>
        </w:rPr>
        <w:t>团体</w:t>
      </w:r>
      <w:r>
        <w:rPr>
          <w:b/>
          <w:bCs/>
          <w:sz w:val="24"/>
          <w:szCs w:val="24"/>
        </w:rPr>
        <w:t>CBT</w:t>
      </w:r>
      <w:r>
        <w:rPr>
          <w:b/>
          <w:bCs/>
          <w:sz w:val="24"/>
          <w:szCs w:val="24"/>
        </w:rPr>
        <w:t>疗效</w:t>
      </w:r>
    </w:p>
    <w:p w14:paraId="1C2F6091" w14:textId="77777777" w:rsidR="00863EFC" w:rsidRDefault="00056780" w:rsidP="00EC5E14">
      <w:pPr>
        <w:spacing w:line="360" w:lineRule="auto"/>
        <w:ind w:firstLineChars="200" w:firstLine="480"/>
        <w:rPr>
          <w:sz w:val="24"/>
          <w:szCs w:val="24"/>
        </w:rPr>
      </w:pPr>
      <w:r>
        <w:rPr>
          <w:sz w:val="24"/>
          <w:szCs w:val="24"/>
        </w:rPr>
        <w:t>目前，已有物理干预技术能干预到目标靶区</w:t>
      </w:r>
      <w:r>
        <w:rPr>
          <w:sz w:val="24"/>
          <w:szCs w:val="24"/>
        </w:rPr>
        <w:t>ACC</w:t>
      </w:r>
      <w:r>
        <w:rPr>
          <w:sz w:val="24"/>
          <w:szCs w:val="24"/>
        </w:rPr>
        <w:t>，如深部经颅磁刺激</w:t>
      </w:r>
      <w:r>
        <w:rPr>
          <w:rFonts w:hint="eastAsia"/>
          <w:sz w:val="24"/>
          <w:szCs w:val="24"/>
        </w:rPr>
        <w:t>(</w:t>
      </w:r>
      <w:r>
        <w:rPr>
          <w:sz w:val="24"/>
          <w:szCs w:val="24"/>
        </w:rPr>
        <w:t xml:space="preserve">Deep </w:t>
      </w:r>
      <w:r>
        <w:rPr>
          <w:sz w:val="24"/>
          <w:szCs w:val="24"/>
        </w:rPr>
        <w:lastRenderedPageBreak/>
        <w:t>transcranial magnetic stimulation</w:t>
      </w:r>
      <w:r>
        <w:rPr>
          <w:sz w:val="24"/>
          <w:szCs w:val="24"/>
        </w:rPr>
        <w:t>，</w:t>
      </w:r>
      <w:proofErr w:type="spellStart"/>
      <w:r>
        <w:rPr>
          <w:sz w:val="24"/>
          <w:szCs w:val="24"/>
        </w:rPr>
        <w:t>dTMS</w:t>
      </w:r>
      <w:proofErr w:type="spellEnd"/>
      <w:r>
        <w:rPr>
          <w:rFonts w:hint="eastAsia"/>
          <w:sz w:val="24"/>
          <w:szCs w:val="24"/>
        </w:rPr>
        <w:t>)</w:t>
      </w:r>
      <w:r>
        <w:rPr>
          <w:sz w:val="24"/>
          <w:szCs w:val="24"/>
        </w:rPr>
        <w:t>，有望提高</w:t>
      </w:r>
      <w:r>
        <w:rPr>
          <w:sz w:val="24"/>
          <w:szCs w:val="24"/>
        </w:rPr>
        <w:t>AN</w:t>
      </w:r>
      <w:r>
        <w:rPr>
          <w:sz w:val="24"/>
          <w:szCs w:val="24"/>
        </w:rPr>
        <w:t>患者团体</w:t>
      </w:r>
      <w:r>
        <w:rPr>
          <w:sz w:val="24"/>
          <w:szCs w:val="24"/>
        </w:rPr>
        <w:t>CBT</w:t>
      </w:r>
      <w:r>
        <w:rPr>
          <w:sz w:val="24"/>
          <w:szCs w:val="24"/>
        </w:rPr>
        <w:t>的疗效。</w:t>
      </w:r>
    </w:p>
    <w:p w14:paraId="60986826" w14:textId="77777777" w:rsidR="00863EFC" w:rsidRDefault="00056780" w:rsidP="00EC5E14">
      <w:pPr>
        <w:spacing w:line="360" w:lineRule="auto"/>
        <w:ind w:firstLineChars="200" w:firstLine="480"/>
        <w:rPr>
          <w:sz w:val="24"/>
          <w:szCs w:val="24"/>
          <w:vertAlign w:val="superscript"/>
        </w:rPr>
      </w:pPr>
      <w:r>
        <w:rPr>
          <w:sz w:val="24"/>
          <w:szCs w:val="24"/>
        </w:rPr>
        <w:t>TMS</w:t>
      </w:r>
      <w:r>
        <w:rPr>
          <w:bCs/>
          <w:sz w:val="24"/>
          <w:szCs w:val="24"/>
        </w:rPr>
        <w:t>是一类安全性高，不良反应少的无创性物理干预技术</w:t>
      </w:r>
      <w:r>
        <w:rPr>
          <w:sz w:val="24"/>
          <w:szCs w:val="24"/>
        </w:rPr>
        <w:t>。</w:t>
      </w:r>
      <w:r>
        <w:rPr>
          <w:sz w:val="24"/>
          <w:szCs w:val="24"/>
        </w:rPr>
        <w:t>TMS</w:t>
      </w:r>
      <w:r>
        <w:rPr>
          <w:sz w:val="24"/>
          <w:szCs w:val="24"/>
        </w:rPr>
        <w:t>通过阈上刺激改变皮层神经细胞的动作电位，从而达到神经调控、起到治疗作用。</w:t>
      </w:r>
      <w:r>
        <w:rPr>
          <w:b/>
          <w:sz w:val="24"/>
          <w:szCs w:val="24"/>
        </w:rPr>
        <w:t>低频刺激被认为可抑制神经活动</w:t>
      </w:r>
      <w:r>
        <w:rPr>
          <w:sz w:val="24"/>
          <w:szCs w:val="24"/>
        </w:rPr>
        <w:t>，而高频刺激可以增强神经活动。既往刺激表浅的脑区采用普通</w:t>
      </w:r>
      <w:r>
        <w:rPr>
          <w:sz w:val="24"/>
          <w:szCs w:val="24"/>
        </w:rPr>
        <w:t>8</w:t>
      </w:r>
      <w:r>
        <w:rPr>
          <w:sz w:val="24"/>
          <w:szCs w:val="24"/>
        </w:rPr>
        <w:t>字线圈，刺激范围为距头皮</w:t>
      </w:r>
      <w:r>
        <w:rPr>
          <w:sz w:val="24"/>
          <w:szCs w:val="24"/>
        </w:rPr>
        <w:t>1.5~2.5cm</w:t>
      </w:r>
      <w:r>
        <w:rPr>
          <w:sz w:val="24"/>
          <w:szCs w:val="24"/>
        </w:rPr>
        <w:t>，无法刺激许多与精神疾病有关的较深的脑区，如</w:t>
      </w:r>
      <w:r>
        <w:rPr>
          <w:sz w:val="24"/>
          <w:szCs w:val="24"/>
        </w:rPr>
        <w:t>ACC</w:t>
      </w:r>
      <w:r>
        <w:rPr>
          <w:sz w:val="24"/>
          <w:szCs w:val="24"/>
        </w:rPr>
        <w:t>。因此研究者开发了刺激深度达</w:t>
      </w:r>
      <w:r>
        <w:rPr>
          <w:sz w:val="24"/>
          <w:szCs w:val="24"/>
        </w:rPr>
        <w:t>6cm</w:t>
      </w:r>
      <w:r>
        <w:rPr>
          <w:sz w:val="24"/>
          <w:szCs w:val="24"/>
        </w:rPr>
        <w:t>的</w:t>
      </w:r>
      <w:proofErr w:type="spellStart"/>
      <w:r>
        <w:rPr>
          <w:sz w:val="24"/>
          <w:szCs w:val="24"/>
        </w:rPr>
        <w:t>dTMS</w:t>
      </w:r>
      <w:proofErr w:type="spellEnd"/>
      <w:r>
        <w:rPr>
          <w:sz w:val="24"/>
          <w:szCs w:val="24"/>
          <w:vertAlign w:val="superscript"/>
        </w:rPr>
        <w:t>[32]</w:t>
      </w:r>
      <w:r>
        <w:rPr>
          <w:sz w:val="24"/>
          <w:szCs w:val="24"/>
        </w:rPr>
        <w:t>，可深入调节下层神经元活动。</w:t>
      </w:r>
      <w:proofErr w:type="spellStart"/>
      <w:r>
        <w:rPr>
          <w:sz w:val="24"/>
          <w:szCs w:val="24"/>
        </w:rPr>
        <w:t>dTMS</w:t>
      </w:r>
      <w:proofErr w:type="spellEnd"/>
      <w:r>
        <w:rPr>
          <w:sz w:val="24"/>
          <w:szCs w:val="24"/>
        </w:rPr>
        <w:t>一般采用</w:t>
      </w:r>
      <w:r>
        <w:rPr>
          <w:sz w:val="24"/>
          <w:szCs w:val="24"/>
        </w:rPr>
        <w:t>H</w:t>
      </w:r>
      <w:r>
        <w:rPr>
          <w:sz w:val="24"/>
          <w:szCs w:val="24"/>
        </w:rPr>
        <w:t>线圈，其在颅内产生的磁场更深且强度下降更慢</w:t>
      </w:r>
      <w:r>
        <w:rPr>
          <w:sz w:val="24"/>
          <w:szCs w:val="24"/>
          <w:vertAlign w:val="superscript"/>
        </w:rPr>
        <w:t>[33]</w:t>
      </w:r>
      <w:r>
        <w:rPr>
          <w:sz w:val="24"/>
          <w:szCs w:val="24"/>
        </w:rPr>
        <w:t>，</w:t>
      </w:r>
      <w:r>
        <w:rPr>
          <w:b/>
          <w:sz w:val="24"/>
          <w:szCs w:val="24"/>
        </w:rPr>
        <w:t>能干预到目标靶区</w:t>
      </w:r>
      <w:r>
        <w:rPr>
          <w:b/>
          <w:sz w:val="24"/>
          <w:szCs w:val="24"/>
        </w:rPr>
        <w:t>ACC</w:t>
      </w:r>
      <w:r>
        <w:rPr>
          <w:sz w:val="24"/>
          <w:szCs w:val="24"/>
        </w:rPr>
        <w:t>。</w:t>
      </w:r>
    </w:p>
    <w:p w14:paraId="51E072F7" w14:textId="77777777" w:rsidR="00863EFC" w:rsidRDefault="00056780" w:rsidP="00EC5E14">
      <w:pPr>
        <w:widowControl/>
        <w:spacing w:line="360" w:lineRule="auto"/>
        <w:ind w:firstLineChars="200" w:firstLine="480"/>
        <w:jc w:val="left"/>
        <w:rPr>
          <w:sz w:val="24"/>
          <w:szCs w:val="24"/>
        </w:rPr>
      </w:pPr>
      <w:r>
        <w:rPr>
          <w:sz w:val="24"/>
          <w:szCs w:val="24"/>
        </w:rPr>
        <w:t>目前，对</w:t>
      </w:r>
      <w:r>
        <w:rPr>
          <w:sz w:val="24"/>
          <w:szCs w:val="24"/>
        </w:rPr>
        <w:t>AN</w:t>
      </w:r>
      <w:r>
        <w:rPr>
          <w:sz w:val="24"/>
          <w:szCs w:val="24"/>
        </w:rPr>
        <w:t>患者开展以</w:t>
      </w:r>
      <w:r>
        <w:rPr>
          <w:sz w:val="24"/>
          <w:szCs w:val="24"/>
        </w:rPr>
        <w:t>ACC</w:t>
      </w:r>
      <w:r>
        <w:rPr>
          <w:sz w:val="24"/>
          <w:szCs w:val="24"/>
        </w:rPr>
        <w:t>为干预靶点的</w:t>
      </w:r>
      <w:proofErr w:type="spellStart"/>
      <w:r>
        <w:rPr>
          <w:sz w:val="24"/>
          <w:szCs w:val="24"/>
        </w:rPr>
        <w:t>dTMS</w:t>
      </w:r>
      <w:proofErr w:type="spellEnd"/>
      <w:r>
        <w:rPr>
          <w:sz w:val="24"/>
          <w:szCs w:val="24"/>
        </w:rPr>
        <w:t>的相关研究罕见。对于强迫症患者采用</w:t>
      </w:r>
      <w:proofErr w:type="spellStart"/>
      <w:r>
        <w:rPr>
          <w:sz w:val="24"/>
          <w:szCs w:val="24"/>
        </w:rPr>
        <w:t>dTMS</w:t>
      </w:r>
      <w:proofErr w:type="spellEnd"/>
      <w:r>
        <w:rPr>
          <w:sz w:val="24"/>
          <w:szCs w:val="24"/>
        </w:rPr>
        <w:t>的</w:t>
      </w:r>
      <w:r>
        <w:rPr>
          <w:sz w:val="24"/>
          <w:szCs w:val="24"/>
        </w:rPr>
        <w:t>RCT</w:t>
      </w:r>
      <w:r>
        <w:rPr>
          <w:sz w:val="24"/>
          <w:szCs w:val="24"/>
        </w:rPr>
        <w:t>研究开展较多，干预靶点多为</w:t>
      </w:r>
      <w:r>
        <w:rPr>
          <w:sz w:val="24"/>
          <w:szCs w:val="24"/>
        </w:rPr>
        <w:t>ACC</w:t>
      </w:r>
      <w:r>
        <w:rPr>
          <w:sz w:val="24"/>
          <w:szCs w:val="24"/>
        </w:rPr>
        <w:t>，取得良好的临床效果且安全性高</w:t>
      </w:r>
      <w:r>
        <w:rPr>
          <w:sz w:val="24"/>
          <w:szCs w:val="24"/>
          <w:vertAlign w:val="superscript"/>
        </w:rPr>
        <w:t>[34-36]</w:t>
      </w:r>
      <w:r>
        <w:rPr>
          <w:sz w:val="24"/>
          <w:szCs w:val="24"/>
        </w:rPr>
        <w:t>。</w:t>
      </w:r>
      <w:r>
        <w:rPr>
          <w:b/>
          <w:sz w:val="24"/>
          <w:szCs w:val="24"/>
        </w:rPr>
        <w:t>2018</w:t>
      </w:r>
      <w:r>
        <w:rPr>
          <w:b/>
          <w:sz w:val="24"/>
          <w:szCs w:val="24"/>
        </w:rPr>
        <w:t>年美国</w:t>
      </w:r>
      <w:r>
        <w:rPr>
          <w:b/>
          <w:sz w:val="24"/>
          <w:szCs w:val="24"/>
        </w:rPr>
        <w:t>FDA</w:t>
      </w:r>
      <w:r>
        <w:rPr>
          <w:b/>
          <w:sz w:val="24"/>
          <w:szCs w:val="24"/>
        </w:rPr>
        <w:t>已经批准</w:t>
      </w:r>
      <w:proofErr w:type="spellStart"/>
      <w:r>
        <w:rPr>
          <w:b/>
          <w:sz w:val="24"/>
          <w:szCs w:val="24"/>
        </w:rPr>
        <w:t>dTMS</w:t>
      </w:r>
      <w:proofErr w:type="spellEnd"/>
      <w:r>
        <w:rPr>
          <w:b/>
          <w:sz w:val="24"/>
          <w:szCs w:val="24"/>
        </w:rPr>
        <w:t>干预</w:t>
      </w:r>
      <w:r>
        <w:rPr>
          <w:b/>
          <w:sz w:val="24"/>
          <w:szCs w:val="24"/>
        </w:rPr>
        <w:t>ACC</w:t>
      </w:r>
      <w:r>
        <w:rPr>
          <w:b/>
          <w:sz w:val="24"/>
          <w:szCs w:val="24"/>
        </w:rPr>
        <w:t>治疗难治性强迫症。</w:t>
      </w:r>
      <w:r>
        <w:rPr>
          <w:sz w:val="24"/>
          <w:szCs w:val="24"/>
        </w:rPr>
        <w:t>而</w:t>
      </w:r>
      <w:r>
        <w:rPr>
          <w:sz w:val="24"/>
          <w:szCs w:val="24"/>
        </w:rPr>
        <w:t>AN</w:t>
      </w:r>
      <w:r>
        <w:rPr>
          <w:sz w:val="24"/>
          <w:szCs w:val="24"/>
        </w:rPr>
        <w:t>属于强迫谱系障碍，</w:t>
      </w:r>
      <w:r>
        <w:rPr>
          <w:sz w:val="24"/>
          <w:szCs w:val="24"/>
        </w:rPr>
        <w:t>AN</w:t>
      </w:r>
      <w:r>
        <w:rPr>
          <w:sz w:val="24"/>
          <w:szCs w:val="24"/>
        </w:rPr>
        <w:t>患者症状同样具有强迫特点：过度关注体形</w:t>
      </w:r>
      <w:r>
        <w:rPr>
          <w:sz w:val="24"/>
          <w:szCs w:val="24"/>
        </w:rPr>
        <w:t>/</w:t>
      </w:r>
      <w:r>
        <w:rPr>
          <w:sz w:val="24"/>
          <w:szCs w:val="24"/>
        </w:rPr>
        <w:t>体重、食物，控制不住担心体重增加，控制不住限制进食</w:t>
      </w:r>
      <w:r>
        <w:rPr>
          <w:rFonts w:hint="eastAsia"/>
          <w:sz w:val="24"/>
          <w:szCs w:val="24"/>
        </w:rPr>
        <w:t>、过度</w:t>
      </w:r>
      <w:r>
        <w:rPr>
          <w:sz w:val="24"/>
          <w:szCs w:val="24"/>
        </w:rPr>
        <w:t>运动，过度追求完美等。因此，</w:t>
      </w:r>
      <w:r>
        <w:rPr>
          <w:b/>
          <w:sz w:val="24"/>
          <w:szCs w:val="24"/>
        </w:rPr>
        <w:t>推测</w:t>
      </w:r>
      <w:proofErr w:type="spellStart"/>
      <w:r>
        <w:rPr>
          <w:b/>
          <w:sz w:val="24"/>
          <w:szCs w:val="24"/>
        </w:rPr>
        <w:t>dTMS</w:t>
      </w:r>
      <w:proofErr w:type="spellEnd"/>
      <w:r>
        <w:rPr>
          <w:b/>
          <w:sz w:val="24"/>
          <w:szCs w:val="24"/>
        </w:rPr>
        <w:t>干预</w:t>
      </w:r>
      <w:r>
        <w:rPr>
          <w:b/>
          <w:sz w:val="24"/>
          <w:szCs w:val="24"/>
        </w:rPr>
        <w:t>ACC</w:t>
      </w:r>
      <w:r>
        <w:rPr>
          <w:b/>
          <w:sz w:val="24"/>
          <w:szCs w:val="24"/>
        </w:rPr>
        <w:t>脑区可以治疗</w:t>
      </w:r>
      <w:r>
        <w:rPr>
          <w:b/>
          <w:sz w:val="24"/>
          <w:szCs w:val="24"/>
        </w:rPr>
        <w:t>AN</w:t>
      </w:r>
      <w:r>
        <w:rPr>
          <w:b/>
          <w:sz w:val="24"/>
          <w:szCs w:val="24"/>
        </w:rPr>
        <w:t>。</w:t>
      </w:r>
    </w:p>
    <w:p w14:paraId="2AA73C8F" w14:textId="77777777" w:rsidR="00863EFC" w:rsidRDefault="00056780" w:rsidP="00EC5E14">
      <w:pPr>
        <w:widowControl/>
        <w:spacing w:line="360" w:lineRule="auto"/>
        <w:ind w:firstLineChars="200" w:firstLine="482"/>
        <w:jc w:val="left"/>
        <w:rPr>
          <w:b/>
          <w:sz w:val="24"/>
          <w:szCs w:val="24"/>
        </w:rPr>
      </w:pPr>
      <w:r>
        <w:rPr>
          <w:b/>
          <w:sz w:val="24"/>
          <w:szCs w:val="24"/>
        </w:rPr>
        <w:t>该设想在对</w:t>
      </w:r>
      <w:r>
        <w:rPr>
          <w:b/>
          <w:sz w:val="24"/>
          <w:szCs w:val="24"/>
        </w:rPr>
        <w:t>AN</w:t>
      </w:r>
      <w:r>
        <w:rPr>
          <w:b/>
          <w:sz w:val="24"/>
          <w:szCs w:val="24"/>
        </w:rPr>
        <w:t>的深部脑刺激</w:t>
      </w:r>
      <w:r>
        <w:rPr>
          <w:rFonts w:hint="eastAsia"/>
          <w:b/>
          <w:sz w:val="24"/>
          <w:szCs w:val="24"/>
        </w:rPr>
        <w:t>(</w:t>
      </w:r>
      <w:r>
        <w:rPr>
          <w:b/>
          <w:sz w:val="24"/>
          <w:szCs w:val="24"/>
        </w:rPr>
        <w:t>Deep Brain Stimulation</w:t>
      </w:r>
      <w:r w:rsidR="00C60E40">
        <w:rPr>
          <w:rFonts w:hint="eastAsia"/>
          <w:b/>
          <w:sz w:val="24"/>
          <w:szCs w:val="24"/>
        </w:rPr>
        <w:t>,</w:t>
      </w:r>
      <w:r w:rsidR="00C60E40">
        <w:rPr>
          <w:b/>
          <w:sz w:val="24"/>
          <w:szCs w:val="24"/>
        </w:rPr>
        <w:t xml:space="preserve"> </w:t>
      </w:r>
      <w:r>
        <w:rPr>
          <w:b/>
          <w:sz w:val="24"/>
          <w:szCs w:val="24"/>
        </w:rPr>
        <w:t>DBS</w:t>
      </w:r>
      <w:r>
        <w:rPr>
          <w:rFonts w:hint="eastAsia"/>
          <w:b/>
          <w:sz w:val="24"/>
          <w:szCs w:val="24"/>
        </w:rPr>
        <w:t>)</w:t>
      </w:r>
      <w:r>
        <w:rPr>
          <w:b/>
          <w:sz w:val="24"/>
          <w:szCs w:val="24"/>
        </w:rPr>
        <w:t>研究中得到了强有力的支持</w:t>
      </w:r>
      <w:r>
        <w:rPr>
          <w:sz w:val="24"/>
          <w:szCs w:val="24"/>
        </w:rPr>
        <w:t>。</w:t>
      </w:r>
      <w:r w:rsidR="007258FF">
        <w:rPr>
          <w:rFonts w:hint="eastAsia"/>
          <w:sz w:val="24"/>
          <w:szCs w:val="24"/>
        </w:rPr>
        <w:t>在</w:t>
      </w:r>
      <w:proofErr w:type="spellStart"/>
      <w:r>
        <w:rPr>
          <w:sz w:val="24"/>
          <w:szCs w:val="24"/>
        </w:rPr>
        <w:t>Lipsman</w:t>
      </w:r>
      <w:proofErr w:type="spellEnd"/>
      <w:r>
        <w:rPr>
          <w:sz w:val="24"/>
          <w:szCs w:val="24"/>
        </w:rPr>
        <w:t>等</w:t>
      </w:r>
      <w:r w:rsidR="007258FF">
        <w:rPr>
          <w:rFonts w:hint="eastAsia"/>
          <w:sz w:val="24"/>
          <w:szCs w:val="24"/>
        </w:rPr>
        <w:t>研究者</w:t>
      </w:r>
      <w:r>
        <w:rPr>
          <w:sz w:val="24"/>
          <w:szCs w:val="24"/>
        </w:rPr>
        <w:t>对</w:t>
      </w:r>
      <w:r>
        <w:rPr>
          <w:sz w:val="24"/>
          <w:szCs w:val="24"/>
        </w:rPr>
        <w:t>16</w:t>
      </w:r>
      <w:r>
        <w:rPr>
          <w:sz w:val="24"/>
          <w:szCs w:val="24"/>
        </w:rPr>
        <w:t>名慢性难治性</w:t>
      </w:r>
      <w:r>
        <w:rPr>
          <w:sz w:val="24"/>
          <w:szCs w:val="24"/>
        </w:rPr>
        <w:t>AN</w:t>
      </w:r>
      <w:r>
        <w:rPr>
          <w:sz w:val="24"/>
          <w:szCs w:val="24"/>
        </w:rPr>
        <w:t>患者</w:t>
      </w:r>
      <w:r w:rsidR="00C60E40">
        <w:rPr>
          <w:rFonts w:hint="eastAsia"/>
          <w:sz w:val="24"/>
          <w:szCs w:val="24"/>
        </w:rPr>
        <w:t>进行</w:t>
      </w:r>
      <w:r>
        <w:rPr>
          <w:rFonts w:hint="eastAsia"/>
          <w:sz w:val="24"/>
          <w:szCs w:val="24"/>
        </w:rPr>
        <w:t>靶向</w:t>
      </w:r>
      <w:r>
        <w:rPr>
          <w:sz w:val="24"/>
          <w:szCs w:val="24"/>
        </w:rPr>
        <w:t>ACC</w:t>
      </w:r>
      <w:r>
        <w:rPr>
          <w:rFonts w:hint="eastAsia"/>
          <w:sz w:val="24"/>
          <w:szCs w:val="24"/>
        </w:rPr>
        <w:t>的</w:t>
      </w:r>
      <w:r>
        <w:rPr>
          <w:rFonts w:hint="eastAsia"/>
          <w:sz w:val="24"/>
          <w:szCs w:val="24"/>
        </w:rPr>
        <w:t>D</w:t>
      </w:r>
      <w:r>
        <w:rPr>
          <w:sz w:val="24"/>
          <w:szCs w:val="24"/>
        </w:rPr>
        <w:t>BS</w:t>
      </w:r>
      <w:r>
        <w:rPr>
          <w:sz w:val="24"/>
          <w:szCs w:val="24"/>
        </w:rPr>
        <w:t>治疗</w:t>
      </w:r>
      <w:r w:rsidR="007258FF">
        <w:rPr>
          <w:rFonts w:hint="eastAsia"/>
          <w:sz w:val="24"/>
          <w:szCs w:val="24"/>
        </w:rPr>
        <w:t>的一年随访研究中</w:t>
      </w:r>
      <w:r>
        <w:rPr>
          <w:sz w:val="24"/>
          <w:szCs w:val="24"/>
          <w:vertAlign w:val="superscript"/>
        </w:rPr>
        <w:t>[37]</w:t>
      </w:r>
      <w:r>
        <w:rPr>
          <w:sz w:val="24"/>
          <w:szCs w:val="24"/>
        </w:rPr>
        <w:t>，结果显示疗效良好，耐受性良好，且体重、</w:t>
      </w:r>
      <w:r>
        <w:rPr>
          <w:sz w:val="24"/>
          <w:szCs w:val="24"/>
        </w:rPr>
        <w:t>BMI</w:t>
      </w:r>
      <w:r>
        <w:rPr>
          <w:sz w:val="24"/>
          <w:szCs w:val="24"/>
        </w:rPr>
        <w:t>、情感症状得到显著的改善，这与</w:t>
      </w:r>
      <w:r>
        <w:rPr>
          <w:sz w:val="24"/>
          <w:szCs w:val="24"/>
        </w:rPr>
        <w:t>ACC</w:t>
      </w:r>
      <w:r>
        <w:rPr>
          <w:sz w:val="24"/>
          <w:szCs w:val="24"/>
        </w:rPr>
        <w:t>的显著变化和持续改善相关。另有研究发现</w:t>
      </w:r>
      <w:r>
        <w:rPr>
          <w:sz w:val="24"/>
          <w:szCs w:val="24"/>
        </w:rPr>
        <w:t>AN</w:t>
      </w:r>
      <w:r>
        <w:rPr>
          <w:sz w:val="24"/>
          <w:szCs w:val="24"/>
        </w:rPr>
        <w:t>患者通过</w:t>
      </w:r>
      <w:r>
        <w:rPr>
          <w:sz w:val="24"/>
          <w:szCs w:val="24"/>
        </w:rPr>
        <w:t>DBS</w:t>
      </w:r>
      <w:r>
        <w:rPr>
          <w:sz w:val="24"/>
          <w:szCs w:val="24"/>
        </w:rPr>
        <w:t>刺激</w:t>
      </w:r>
      <w:r>
        <w:rPr>
          <w:sz w:val="24"/>
          <w:szCs w:val="24"/>
        </w:rPr>
        <w:t>ACC</w:t>
      </w:r>
      <w:r>
        <w:rPr>
          <w:sz w:val="24"/>
          <w:szCs w:val="24"/>
        </w:rPr>
        <w:t>治疗半年至一年后进食障碍症状、</w:t>
      </w:r>
      <w:r>
        <w:rPr>
          <w:sz w:val="24"/>
          <w:szCs w:val="24"/>
        </w:rPr>
        <w:t>BMI</w:t>
      </w:r>
      <w:r>
        <w:rPr>
          <w:sz w:val="24"/>
          <w:szCs w:val="24"/>
        </w:rPr>
        <w:t>、情绪症状得到很大改善，生活质量有较大提升</w:t>
      </w:r>
      <w:r>
        <w:rPr>
          <w:sz w:val="24"/>
          <w:szCs w:val="24"/>
          <w:vertAlign w:val="superscript"/>
        </w:rPr>
        <w:t>[38,39]</w:t>
      </w:r>
      <w:r>
        <w:rPr>
          <w:sz w:val="24"/>
          <w:szCs w:val="24"/>
        </w:rPr>
        <w:t>。这些结果令人鼓舞，然而</w:t>
      </w:r>
      <w:r>
        <w:rPr>
          <w:sz w:val="24"/>
          <w:szCs w:val="24"/>
        </w:rPr>
        <w:t>DBS</w:t>
      </w:r>
      <w:r>
        <w:rPr>
          <w:sz w:val="24"/>
          <w:szCs w:val="24"/>
        </w:rPr>
        <w:t>属于有创的神经调控技术，对于营养不良的</w:t>
      </w:r>
      <w:r>
        <w:rPr>
          <w:sz w:val="24"/>
          <w:szCs w:val="24"/>
        </w:rPr>
        <w:t>AN</w:t>
      </w:r>
      <w:r>
        <w:rPr>
          <w:sz w:val="24"/>
          <w:szCs w:val="24"/>
        </w:rPr>
        <w:t>患者来说可能存在术后感染的并发症，因此并不能被临床推广。而</w:t>
      </w:r>
      <w:proofErr w:type="spellStart"/>
      <w:r>
        <w:rPr>
          <w:b/>
          <w:sz w:val="24"/>
          <w:szCs w:val="24"/>
        </w:rPr>
        <w:t>dTMS</w:t>
      </w:r>
      <w:proofErr w:type="spellEnd"/>
      <w:r>
        <w:rPr>
          <w:b/>
          <w:sz w:val="24"/>
          <w:szCs w:val="24"/>
        </w:rPr>
        <w:t>安全性高，不良反应少，易被患者和临床医生接受。</w:t>
      </w:r>
    </w:p>
    <w:p w14:paraId="6CCAF0B8" w14:textId="77777777" w:rsidR="00863EFC" w:rsidRDefault="00056780" w:rsidP="00EC5E14">
      <w:pPr>
        <w:widowControl/>
        <w:spacing w:line="360" w:lineRule="auto"/>
        <w:ind w:firstLineChars="200" w:firstLine="480"/>
        <w:jc w:val="left"/>
        <w:rPr>
          <w:b/>
          <w:sz w:val="24"/>
          <w:szCs w:val="24"/>
        </w:rPr>
      </w:pPr>
      <w:r>
        <w:rPr>
          <w:sz w:val="24"/>
          <w:szCs w:val="24"/>
        </w:rPr>
        <w:t>本课题组曾对</w:t>
      </w:r>
      <w:r>
        <w:rPr>
          <w:sz w:val="24"/>
          <w:szCs w:val="24"/>
        </w:rPr>
        <w:t>4</w:t>
      </w:r>
      <w:r>
        <w:rPr>
          <w:sz w:val="24"/>
          <w:szCs w:val="24"/>
        </w:rPr>
        <w:t>例成人</w:t>
      </w:r>
      <w:r>
        <w:rPr>
          <w:sz w:val="24"/>
          <w:szCs w:val="24"/>
        </w:rPr>
        <w:t>AN</w:t>
      </w:r>
      <w:r>
        <w:rPr>
          <w:sz w:val="24"/>
          <w:szCs w:val="24"/>
        </w:rPr>
        <w:t>患者采用</w:t>
      </w:r>
      <w:r>
        <w:rPr>
          <w:sz w:val="24"/>
          <w:szCs w:val="24"/>
        </w:rPr>
        <w:t>15</w:t>
      </w:r>
      <w:r>
        <w:rPr>
          <w:sz w:val="24"/>
          <w:szCs w:val="24"/>
        </w:rPr>
        <w:t>天共</w:t>
      </w:r>
      <w:r>
        <w:rPr>
          <w:sz w:val="24"/>
          <w:szCs w:val="24"/>
        </w:rPr>
        <w:t>30</w:t>
      </w:r>
      <w:r>
        <w:rPr>
          <w:sz w:val="24"/>
          <w:szCs w:val="24"/>
        </w:rPr>
        <w:t>次靶向</w:t>
      </w:r>
      <w:r>
        <w:rPr>
          <w:sz w:val="24"/>
          <w:szCs w:val="24"/>
        </w:rPr>
        <w:t>ACC</w:t>
      </w:r>
      <w:r>
        <w:rPr>
          <w:sz w:val="24"/>
          <w:szCs w:val="24"/>
        </w:rPr>
        <w:t>的</w:t>
      </w:r>
      <w:proofErr w:type="spellStart"/>
      <w:r>
        <w:rPr>
          <w:sz w:val="24"/>
          <w:szCs w:val="24"/>
        </w:rPr>
        <w:t>dTMS</w:t>
      </w:r>
      <w:proofErr w:type="spellEnd"/>
      <w:r>
        <w:rPr>
          <w:sz w:val="24"/>
          <w:szCs w:val="24"/>
        </w:rPr>
        <w:t>治疗预实验，显示治疗结束时患者体重增加、进食障碍症状及伴随的抑郁、焦虑、强迫等症状均有明显改善，且患者不良反应少，耐受性良好，初步反应了对</w:t>
      </w:r>
      <w:r>
        <w:rPr>
          <w:sz w:val="24"/>
          <w:szCs w:val="24"/>
        </w:rPr>
        <w:t>AN</w:t>
      </w:r>
      <w:r>
        <w:rPr>
          <w:sz w:val="24"/>
          <w:szCs w:val="24"/>
        </w:rPr>
        <w:t>患者采用靶向</w:t>
      </w:r>
      <w:r>
        <w:rPr>
          <w:sz w:val="24"/>
          <w:szCs w:val="24"/>
        </w:rPr>
        <w:t>ACC</w:t>
      </w:r>
      <w:r>
        <w:rPr>
          <w:sz w:val="24"/>
          <w:szCs w:val="24"/>
        </w:rPr>
        <w:t>的</w:t>
      </w:r>
      <w:proofErr w:type="spellStart"/>
      <w:r>
        <w:rPr>
          <w:sz w:val="24"/>
          <w:szCs w:val="24"/>
        </w:rPr>
        <w:t>dTMS</w:t>
      </w:r>
      <w:proofErr w:type="spellEnd"/>
      <w:r>
        <w:rPr>
          <w:sz w:val="24"/>
          <w:szCs w:val="24"/>
        </w:rPr>
        <w:t>治疗的有效性和可行性</w:t>
      </w:r>
      <w:r>
        <w:rPr>
          <w:rFonts w:hint="eastAsia"/>
          <w:sz w:val="24"/>
          <w:szCs w:val="24"/>
        </w:rPr>
        <w:t>。</w:t>
      </w:r>
      <w:r>
        <w:rPr>
          <w:b/>
          <w:sz w:val="24"/>
          <w:szCs w:val="24"/>
        </w:rPr>
        <w:t>（详见：研究基础</w:t>
      </w:r>
      <w:r>
        <w:rPr>
          <w:b/>
          <w:sz w:val="24"/>
          <w:szCs w:val="24"/>
        </w:rPr>
        <w:t xml:space="preserve">1.1 </w:t>
      </w:r>
      <w:proofErr w:type="spellStart"/>
      <w:r>
        <w:rPr>
          <w:b/>
          <w:sz w:val="24"/>
          <w:szCs w:val="24"/>
        </w:rPr>
        <w:t>dTMS</w:t>
      </w:r>
      <w:proofErr w:type="spellEnd"/>
      <w:r>
        <w:rPr>
          <w:b/>
          <w:sz w:val="24"/>
          <w:szCs w:val="24"/>
        </w:rPr>
        <w:t>预实验）</w:t>
      </w:r>
    </w:p>
    <w:p w14:paraId="4081BA94" w14:textId="77777777" w:rsidR="00863EFC" w:rsidRDefault="00056780" w:rsidP="00EC5E14">
      <w:pPr>
        <w:widowControl/>
        <w:spacing w:line="360" w:lineRule="auto"/>
        <w:ind w:firstLineChars="200" w:firstLine="480"/>
        <w:jc w:val="left"/>
        <w:rPr>
          <w:sz w:val="24"/>
          <w:szCs w:val="24"/>
        </w:rPr>
      </w:pPr>
      <w:r>
        <w:rPr>
          <w:rFonts w:hint="eastAsia"/>
          <w:sz w:val="24"/>
          <w:szCs w:val="24"/>
        </w:rPr>
        <w:lastRenderedPageBreak/>
        <w:t>由于目前研究显示</w:t>
      </w:r>
      <w:proofErr w:type="spellStart"/>
      <w:r>
        <w:rPr>
          <w:rFonts w:hint="eastAsia"/>
          <w:sz w:val="24"/>
          <w:szCs w:val="24"/>
        </w:rPr>
        <w:t>d</w:t>
      </w:r>
      <w:r>
        <w:rPr>
          <w:sz w:val="24"/>
          <w:szCs w:val="24"/>
        </w:rPr>
        <w:t>TMS</w:t>
      </w:r>
      <w:proofErr w:type="spellEnd"/>
      <w:r>
        <w:rPr>
          <w:rFonts w:hint="eastAsia"/>
          <w:sz w:val="24"/>
          <w:szCs w:val="24"/>
        </w:rPr>
        <w:t>只能短期改善强迫症状（不足</w:t>
      </w:r>
      <w:r>
        <w:rPr>
          <w:rFonts w:hint="eastAsia"/>
          <w:sz w:val="24"/>
          <w:szCs w:val="24"/>
        </w:rPr>
        <w:t>3</w:t>
      </w:r>
      <w:r>
        <w:rPr>
          <w:rFonts w:hint="eastAsia"/>
          <w:sz w:val="24"/>
          <w:szCs w:val="24"/>
        </w:rPr>
        <w:t>个月）</w:t>
      </w:r>
      <w:r>
        <w:rPr>
          <w:rFonts w:hint="eastAsia"/>
          <w:sz w:val="24"/>
          <w:szCs w:val="24"/>
          <w:vertAlign w:val="superscript"/>
        </w:rPr>
        <w:t>[</w:t>
      </w:r>
      <w:r>
        <w:rPr>
          <w:sz w:val="24"/>
          <w:szCs w:val="24"/>
          <w:vertAlign w:val="superscript"/>
        </w:rPr>
        <w:t>7]</w:t>
      </w:r>
      <w:r>
        <w:rPr>
          <w:rFonts w:hint="eastAsia"/>
          <w:sz w:val="24"/>
          <w:szCs w:val="24"/>
        </w:rPr>
        <w:t>，推测</w:t>
      </w:r>
      <w:proofErr w:type="spellStart"/>
      <w:r>
        <w:rPr>
          <w:rFonts w:hint="eastAsia"/>
          <w:sz w:val="24"/>
          <w:szCs w:val="24"/>
        </w:rPr>
        <w:t>d</w:t>
      </w:r>
      <w:r>
        <w:rPr>
          <w:sz w:val="24"/>
          <w:szCs w:val="24"/>
        </w:rPr>
        <w:t>TMS</w:t>
      </w:r>
      <w:proofErr w:type="spellEnd"/>
      <w:r>
        <w:rPr>
          <w:rFonts w:hint="eastAsia"/>
          <w:sz w:val="24"/>
          <w:szCs w:val="24"/>
        </w:rPr>
        <w:t>对</w:t>
      </w:r>
      <w:r>
        <w:rPr>
          <w:rFonts w:hint="eastAsia"/>
          <w:sz w:val="24"/>
          <w:szCs w:val="24"/>
        </w:rPr>
        <w:t>A</w:t>
      </w:r>
      <w:r>
        <w:rPr>
          <w:sz w:val="24"/>
          <w:szCs w:val="24"/>
        </w:rPr>
        <w:t>N</w:t>
      </w:r>
      <w:r>
        <w:rPr>
          <w:rFonts w:hint="eastAsia"/>
          <w:sz w:val="24"/>
          <w:szCs w:val="24"/>
        </w:rPr>
        <w:t>的疗效尚不能持久；而</w:t>
      </w:r>
      <w:r>
        <w:rPr>
          <w:rFonts w:hint="eastAsia"/>
          <w:sz w:val="24"/>
          <w:szCs w:val="24"/>
        </w:rPr>
        <w:t>C</w:t>
      </w:r>
      <w:r>
        <w:rPr>
          <w:sz w:val="24"/>
          <w:szCs w:val="24"/>
        </w:rPr>
        <w:t>BT</w:t>
      </w:r>
      <w:r>
        <w:rPr>
          <w:rFonts w:hint="eastAsia"/>
          <w:sz w:val="24"/>
          <w:szCs w:val="24"/>
        </w:rPr>
        <w:t>对进食障碍症状缓解作用的维持时间长（最多能维持</w:t>
      </w:r>
      <w:r>
        <w:rPr>
          <w:rFonts w:hint="eastAsia"/>
          <w:sz w:val="24"/>
          <w:szCs w:val="24"/>
        </w:rPr>
        <w:t>1</w:t>
      </w:r>
      <w:r>
        <w:rPr>
          <w:sz w:val="24"/>
          <w:szCs w:val="24"/>
        </w:rPr>
        <w:t>5</w:t>
      </w:r>
      <w:r>
        <w:rPr>
          <w:rFonts w:hint="eastAsia"/>
          <w:sz w:val="24"/>
          <w:szCs w:val="24"/>
        </w:rPr>
        <w:t>个月）</w:t>
      </w:r>
      <w:r>
        <w:rPr>
          <w:rFonts w:hint="eastAsia"/>
          <w:sz w:val="24"/>
          <w:szCs w:val="24"/>
          <w:vertAlign w:val="superscript"/>
        </w:rPr>
        <w:t>[</w:t>
      </w:r>
      <w:r>
        <w:rPr>
          <w:sz w:val="24"/>
          <w:szCs w:val="24"/>
          <w:vertAlign w:val="superscript"/>
        </w:rPr>
        <w:t>6]</w:t>
      </w:r>
      <w:r>
        <w:rPr>
          <w:rFonts w:hint="eastAsia"/>
          <w:sz w:val="24"/>
          <w:szCs w:val="24"/>
        </w:rPr>
        <w:t>，故</w:t>
      </w:r>
      <w:r>
        <w:rPr>
          <w:rFonts w:hint="eastAsia"/>
          <w:b/>
          <w:sz w:val="24"/>
          <w:szCs w:val="24"/>
        </w:rPr>
        <w:t>本项目将</w:t>
      </w:r>
      <w:proofErr w:type="spellStart"/>
      <w:r>
        <w:rPr>
          <w:rFonts w:hint="eastAsia"/>
          <w:b/>
          <w:sz w:val="24"/>
          <w:szCs w:val="24"/>
        </w:rPr>
        <w:t>d</w:t>
      </w:r>
      <w:r>
        <w:rPr>
          <w:b/>
          <w:sz w:val="24"/>
          <w:szCs w:val="24"/>
        </w:rPr>
        <w:t>TMS</w:t>
      </w:r>
      <w:proofErr w:type="spellEnd"/>
      <w:r>
        <w:rPr>
          <w:rFonts w:hint="eastAsia"/>
          <w:b/>
          <w:sz w:val="24"/>
          <w:szCs w:val="24"/>
        </w:rPr>
        <w:t>联合团体</w:t>
      </w:r>
      <w:r>
        <w:rPr>
          <w:rFonts w:hint="eastAsia"/>
          <w:b/>
          <w:sz w:val="24"/>
          <w:szCs w:val="24"/>
        </w:rPr>
        <w:t>C</w:t>
      </w:r>
      <w:r>
        <w:rPr>
          <w:b/>
          <w:sz w:val="24"/>
          <w:szCs w:val="24"/>
        </w:rPr>
        <w:t>BT</w:t>
      </w:r>
      <w:r>
        <w:rPr>
          <w:rFonts w:hint="eastAsia"/>
          <w:b/>
          <w:sz w:val="24"/>
          <w:szCs w:val="24"/>
        </w:rPr>
        <w:t>治疗研究，有望增加团体</w:t>
      </w:r>
      <w:r>
        <w:rPr>
          <w:rFonts w:hint="eastAsia"/>
          <w:b/>
          <w:sz w:val="24"/>
          <w:szCs w:val="24"/>
        </w:rPr>
        <w:t>C</w:t>
      </w:r>
      <w:r>
        <w:rPr>
          <w:b/>
          <w:sz w:val="24"/>
          <w:szCs w:val="24"/>
        </w:rPr>
        <w:t>BT</w:t>
      </w:r>
      <w:r>
        <w:rPr>
          <w:rFonts w:hint="eastAsia"/>
          <w:b/>
          <w:sz w:val="24"/>
          <w:szCs w:val="24"/>
        </w:rPr>
        <w:t>的疗效，且疗效更为持久。</w:t>
      </w:r>
    </w:p>
    <w:p w14:paraId="4BDFA3CB" w14:textId="77777777" w:rsidR="00863EFC" w:rsidRDefault="00056780" w:rsidP="00EC5E14">
      <w:pPr>
        <w:widowControl/>
        <w:spacing w:line="360" w:lineRule="auto"/>
        <w:ind w:firstLineChars="200" w:firstLine="480"/>
        <w:jc w:val="left"/>
        <w:rPr>
          <w:b/>
          <w:sz w:val="24"/>
          <w:szCs w:val="24"/>
        </w:rPr>
      </w:pPr>
      <w:r>
        <w:rPr>
          <w:sz w:val="24"/>
          <w:szCs w:val="24"/>
        </w:rPr>
        <w:t>基于</w:t>
      </w:r>
      <w:r>
        <w:rPr>
          <w:sz w:val="24"/>
          <w:szCs w:val="24"/>
        </w:rPr>
        <w:t>ACC</w:t>
      </w:r>
      <w:r>
        <w:rPr>
          <w:sz w:val="24"/>
          <w:szCs w:val="24"/>
        </w:rPr>
        <w:t>在团体</w:t>
      </w:r>
      <w:r>
        <w:rPr>
          <w:sz w:val="24"/>
          <w:szCs w:val="24"/>
        </w:rPr>
        <w:t>CBT</w:t>
      </w:r>
      <w:r>
        <w:rPr>
          <w:sz w:val="24"/>
          <w:szCs w:val="24"/>
        </w:rPr>
        <w:t>疗效因子</w:t>
      </w:r>
      <w:r>
        <w:rPr>
          <w:rFonts w:hint="eastAsia"/>
          <w:sz w:val="24"/>
          <w:szCs w:val="24"/>
        </w:rPr>
        <w:t>——述情障碍</w:t>
      </w:r>
      <w:r>
        <w:rPr>
          <w:sz w:val="24"/>
          <w:szCs w:val="24"/>
        </w:rPr>
        <w:t>中的重要作用，推测在</w:t>
      </w:r>
      <w:r>
        <w:rPr>
          <w:sz w:val="24"/>
          <w:szCs w:val="24"/>
        </w:rPr>
        <w:t>AN</w:t>
      </w:r>
      <w:r>
        <w:rPr>
          <w:sz w:val="24"/>
          <w:szCs w:val="24"/>
        </w:rPr>
        <w:t>患者中采用</w:t>
      </w:r>
      <w:proofErr w:type="spellStart"/>
      <w:r>
        <w:rPr>
          <w:sz w:val="24"/>
          <w:szCs w:val="24"/>
        </w:rPr>
        <w:t>dTMS</w:t>
      </w:r>
      <w:proofErr w:type="spellEnd"/>
      <w:r>
        <w:rPr>
          <w:sz w:val="24"/>
          <w:szCs w:val="24"/>
        </w:rPr>
        <w:t>靶向干预</w:t>
      </w:r>
      <w:r>
        <w:rPr>
          <w:sz w:val="24"/>
          <w:szCs w:val="24"/>
        </w:rPr>
        <w:t>ACC</w:t>
      </w:r>
      <w:r>
        <w:rPr>
          <w:sz w:val="24"/>
          <w:szCs w:val="24"/>
        </w:rPr>
        <w:t>的方案能</w:t>
      </w:r>
      <w:r>
        <w:rPr>
          <w:rFonts w:hint="eastAsia"/>
          <w:sz w:val="24"/>
          <w:szCs w:val="24"/>
        </w:rPr>
        <w:t>协同</w:t>
      </w:r>
      <w:r>
        <w:rPr>
          <w:sz w:val="24"/>
          <w:szCs w:val="24"/>
        </w:rPr>
        <w:t>增加团体</w:t>
      </w:r>
      <w:r>
        <w:rPr>
          <w:sz w:val="24"/>
          <w:szCs w:val="24"/>
        </w:rPr>
        <w:t>CBT</w:t>
      </w:r>
      <w:r>
        <w:rPr>
          <w:sz w:val="24"/>
          <w:szCs w:val="24"/>
        </w:rPr>
        <w:t>的疗效，故申请人进一步提出本研究</w:t>
      </w:r>
      <w:r w:rsidRPr="00CD0AB4">
        <w:rPr>
          <w:b/>
          <w:sz w:val="24"/>
          <w:szCs w:val="24"/>
        </w:rPr>
        <w:t>假说</w:t>
      </w:r>
      <w:r w:rsidRPr="00CD0AB4">
        <w:rPr>
          <w:rFonts w:hint="eastAsia"/>
          <w:b/>
          <w:sz w:val="24"/>
          <w:szCs w:val="24"/>
        </w:rPr>
        <w:t>二</w:t>
      </w:r>
      <w:r>
        <w:rPr>
          <w:sz w:val="24"/>
          <w:szCs w:val="24"/>
        </w:rPr>
        <w:t>：</w:t>
      </w:r>
      <w:proofErr w:type="spellStart"/>
      <w:r>
        <w:rPr>
          <w:bCs/>
          <w:sz w:val="24"/>
          <w:szCs w:val="24"/>
        </w:rPr>
        <w:t>dTMS</w:t>
      </w:r>
      <w:proofErr w:type="spellEnd"/>
      <w:r>
        <w:rPr>
          <w:bCs/>
          <w:sz w:val="24"/>
          <w:szCs w:val="24"/>
        </w:rPr>
        <w:t>低频刺激</w:t>
      </w:r>
      <w:r>
        <w:rPr>
          <w:bCs/>
          <w:sz w:val="24"/>
          <w:szCs w:val="24"/>
        </w:rPr>
        <w:t>ACC</w:t>
      </w:r>
      <w:r>
        <w:rPr>
          <w:bCs/>
          <w:sz w:val="24"/>
          <w:szCs w:val="24"/>
        </w:rPr>
        <w:t>能协同团体</w:t>
      </w:r>
      <w:r>
        <w:rPr>
          <w:bCs/>
          <w:sz w:val="24"/>
          <w:szCs w:val="24"/>
        </w:rPr>
        <w:t>CBT</w:t>
      </w:r>
      <w:r>
        <w:rPr>
          <w:bCs/>
          <w:sz w:val="24"/>
          <w:szCs w:val="24"/>
        </w:rPr>
        <w:t>共同抑制</w:t>
      </w:r>
      <w:r>
        <w:rPr>
          <w:bCs/>
          <w:sz w:val="24"/>
          <w:szCs w:val="24"/>
        </w:rPr>
        <w:t>ACC</w:t>
      </w:r>
      <w:r>
        <w:rPr>
          <w:bCs/>
          <w:sz w:val="24"/>
          <w:szCs w:val="24"/>
        </w:rPr>
        <w:t>脑区的活动，</w:t>
      </w:r>
      <w:r>
        <w:rPr>
          <w:rFonts w:hint="eastAsia"/>
          <w:bCs/>
          <w:sz w:val="24"/>
          <w:szCs w:val="24"/>
        </w:rPr>
        <w:t>能同时改变</w:t>
      </w:r>
      <w:r>
        <w:rPr>
          <w:rFonts w:hint="eastAsia"/>
          <w:bCs/>
          <w:sz w:val="24"/>
          <w:szCs w:val="24"/>
        </w:rPr>
        <w:t>ACC</w:t>
      </w:r>
      <w:r>
        <w:rPr>
          <w:rFonts w:hint="eastAsia"/>
          <w:bCs/>
          <w:sz w:val="24"/>
          <w:szCs w:val="24"/>
        </w:rPr>
        <w:t>与核心症状相关脑区（</w:t>
      </w:r>
      <w:r>
        <w:rPr>
          <w:bCs/>
          <w:sz w:val="24"/>
          <w:szCs w:val="24"/>
        </w:rPr>
        <w:t>PFC</w:t>
      </w:r>
      <w:r>
        <w:rPr>
          <w:bCs/>
          <w:sz w:val="24"/>
          <w:szCs w:val="24"/>
        </w:rPr>
        <w:t>、顶叶、</w:t>
      </w:r>
      <w:r w:rsidR="0053764B">
        <w:rPr>
          <w:bCs/>
          <w:sz w:val="24"/>
          <w:szCs w:val="24"/>
        </w:rPr>
        <w:t>楔前叶、</w:t>
      </w:r>
      <w:r>
        <w:rPr>
          <w:bCs/>
          <w:sz w:val="24"/>
          <w:szCs w:val="24"/>
        </w:rPr>
        <w:t>纹状体</w:t>
      </w:r>
      <w:r>
        <w:rPr>
          <w:rFonts w:hint="eastAsia"/>
          <w:bCs/>
          <w:sz w:val="24"/>
          <w:szCs w:val="24"/>
        </w:rPr>
        <w:t>）之间的神经环路活动、以及</w:t>
      </w:r>
      <w:r>
        <w:rPr>
          <w:bCs/>
          <w:sz w:val="24"/>
          <w:szCs w:val="24"/>
        </w:rPr>
        <w:t>ACC</w:t>
      </w:r>
      <w:r>
        <w:rPr>
          <w:bCs/>
          <w:sz w:val="24"/>
          <w:szCs w:val="24"/>
        </w:rPr>
        <w:t>与</w:t>
      </w:r>
      <w:r>
        <w:rPr>
          <w:rFonts w:hint="eastAsia"/>
          <w:bCs/>
          <w:sz w:val="24"/>
          <w:szCs w:val="24"/>
        </w:rPr>
        <w:t>述情障碍相关脑区</w:t>
      </w:r>
      <w:r>
        <w:rPr>
          <w:rFonts w:hint="eastAsia"/>
          <w:bCs/>
          <w:sz w:val="24"/>
          <w:szCs w:val="24"/>
        </w:rPr>
        <w:t>(</w:t>
      </w:r>
      <w:r>
        <w:rPr>
          <w:sz w:val="24"/>
          <w:szCs w:val="24"/>
        </w:rPr>
        <w:t>OFC</w:t>
      </w:r>
      <w:r>
        <w:rPr>
          <w:rFonts w:hint="eastAsia"/>
          <w:sz w:val="24"/>
          <w:szCs w:val="24"/>
        </w:rPr>
        <w:t>、</w:t>
      </w:r>
      <w:r>
        <w:rPr>
          <w:sz w:val="24"/>
          <w:szCs w:val="24"/>
        </w:rPr>
        <w:t>DLPFC</w:t>
      </w:r>
      <w:r>
        <w:rPr>
          <w:rFonts w:hint="eastAsia"/>
          <w:sz w:val="24"/>
          <w:szCs w:val="24"/>
        </w:rPr>
        <w:t>、</w:t>
      </w:r>
      <w:proofErr w:type="spellStart"/>
      <w:r>
        <w:rPr>
          <w:sz w:val="24"/>
          <w:szCs w:val="24"/>
        </w:rPr>
        <w:t>mPFC</w:t>
      </w:r>
      <w:proofErr w:type="spellEnd"/>
      <w:r>
        <w:rPr>
          <w:rFonts w:hint="eastAsia"/>
          <w:bCs/>
          <w:sz w:val="24"/>
          <w:szCs w:val="24"/>
        </w:rPr>
        <w:t>)</w:t>
      </w:r>
      <w:r>
        <w:rPr>
          <w:bCs/>
          <w:sz w:val="24"/>
          <w:szCs w:val="24"/>
        </w:rPr>
        <w:t>之间</w:t>
      </w:r>
      <w:r>
        <w:rPr>
          <w:rFonts w:hint="eastAsia"/>
          <w:bCs/>
          <w:sz w:val="24"/>
          <w:szCs w:val="24"/>
        </w:rPr>
        <w:t>的</w:t>
      </w:r>
      <w:r>
        <w:rPr>
          <w:bCs/>
          <w:sz w:val="24"/>
          <w:szCs w:val="24"/>
        </w:rPr>
        <w:t>神经环路</w:t>
      </w:r>
      <w:r>
        <w:rPr>
          <w:rFonts w:hint="eastAsia"/>
          <w:bCs/>
          <w:sz w:val="24"/>
          <w:szCs w:val="24"/>
        </w:rPr>
        <w:t>活动</w:t>
      </w:r>
      <w:r>
        <w:rPr>
          <w:bCs/>
          <w:sz w:val="24"/>
          <w:szCs w:val="24"/>
        </w:rPr>
        <w:t>，</w:t>
      </w:r>
      <w:r>
        <w:rPr>
          <w:rFonts w:hint="eastAsia"/>
          <w:bCs/>
          <w:sz w:val="24"/>
          <w:szCs w:val="24"/>
        </w:rPr>
        <w:t>从而</w:t>
      </w:r>
      <w:r>
        <w:rPr>
          <w:bCs/>
          <w:sz w:val="24"/>
          <w:szCs w:val="24"/>
        </w:rPr>
        <w:t>改善成人</w:t>
      </w:r>
      <w:r>
        <w:rPr>
          <w:bCs/>
          <w:sz w:val="24"/>
          <w:szCs w:val="24"/>
        </w:rPr>
        <w:t>AN</w:t>
      </w:r>
      <w:r>
        <w:rPr>
          <w:bCs/>
          <w:sz w:val="24"/>
          <w:szCs w:val="24"/>
        </w:rPr>
        <w:t>的</w:t>
      </w:r>
      <w:r>
        <w:rPr>
          <w:rFonts w:hint="eastAsia"/>
          <w:bCs/>
          <w:sz w:val="24"/>
          <w:szCs w:val="24"/>
        </w:rPr>
        <w:t>症状</w:t>
      </w:r>
      <w:r>
        <w:rPr>
          <w:bCs/>
          <w:sz w:val="24"/>
          <w:szCs w:val="24"/>
        </w:rPr>
        <w:t>，</w:t>
      </w:r>
      <w:r>
        <w:rPr>
          <w:rFonts w:hint="eastAsia"/>
          <w:bCs/>
          <w:sz w:val="24"/>
          <w:szCs w:val="24"/>
        </w:rPr>
        <w:t>最终增强</w:t>
      </w:r>
      <w:r>
        <w:rPr>
          <w:bCs/>
          <w:sz w:val="24"/>
          <w:szCs w:val="24"/>
        </w:rPr>
        <w:t>团体</w:t>
      </w:r>
      <w:r>
        <w:rPr>
          <w:bCs/>
          <w:sz w:val="24"/>
          <w:szCs w:val="24"/>
        </w:rPr>
        <w:t>CBT</w:t>
      </w:r>
      <w:r>
        <w:rPr>
          <w:bCs/>
          <w:sz w:val="24"/>
          <w:szCs w:val="24"/>
        </w:rPr>
        <w:t>的疗效，起到增效</w:t>
      </w:r>
      <w:r>
        <w:rPr>
          <w:rFonts w:hint="eastAsia"/>
          <w:bCs/>
          <w:sz w:val="24"/>
          <w:szCs w:val="24"/>
        </w:rPr>
        <w:t>作用</w:t>
      </w:r>
      <w:r>
        <w:rPr>
          <w:b/>
          <w:sz w:val="24"/>
          <w:szCs w:val="24"/>
        </w:rPr>
        <w:t>（见图</w:t>
      </w:r>
      <w:r w:rsidR="00895564">
        <w:rPr>
          <w:b/>
          <w:sz w:val="24"/>
          <w:szCs w:val="24"/>
        </w:rPr>
        <w:t>3</w:t>
      </w:r>
      <w:r>
        <w:rPr>
          <w:b/>
          <w:sz w:val="24"/>
          <w:szCs w:val="24"/>
        </w:rPr>
        <w:t>）</w:t>
      </w:r>
      <w:r>
        <w:rPr>
          <w:sz w:val="24"/>
          <w:szCs w:val="24"/>
        </w:rPr>
        <w:t>。本项目试图通过验证该假说，明确</w:t>
      </w:r>
      <w:proofErr w:type="spellStart"/>
      <w:r>
        <w:rPr>
          <w:sz w:val="24"/>
          <w:szCs w:val="24"/>
        </w:rPr>
        <w:t>dTMS</w:t>
      </w:r>
      <w:proofErr w:type="spellEnd"/>
      <w:r>
        <w:rPr>
          <w:sz w:val="24"/>
          <w:szCs w:val="24"/>
        </w:rPr>
        <w:t>为团体</w:t>
      </w:r>
      <w:r>
        <w:rPr>
          <w:sz w:val="24"/>
          <w:szCs w:val="24"/>
        </w:rPr>
        <w:t>CBT</w:t>
      </w:r>
      <w:r>
        <w:rPr>
          <w:sz w:val="24"/>
          <w:szCs w:val="24"/>
        </w:rPr>
        <w:t>增效的神经机制，</w:t>
      </w:r>
      <w:r>
        <w:rPr>
          <w:rFonts w:hint="eastAsia"/>
          <w:sz w:val="24"/>
          <w:szCs w:val="24"/>
        </w:rPr>
        <w:t>并从治疗的角度</w:t>
      </w:r>
      <w:r>
        <w:rPr>
          <w:b/>
          <w:sz w:val="24"/>
          <w:szCs w:val="24"/>
        </w:rPr>
        <w:t>再次验证</w:t>
      </w:r>
      <w:r>
        <w:rPr>
          <w:rFonts w:hint="eastAsia"/>
          <w:b/>
          <w:sz w:val="24"/>
          <w:szCs w:val="24"/>
        </w:rPr>
        <w:t>“</w:t>
      </w:r>
      <w:r>
        <w:rPr>
          <w:b/>
          <w:sz w:val="24"/>
          <w:szCs w:val="24"/>
        </w:rPr>
        <w:t>AN-</w:t>
      </w:r>
      <w:r>
        <w:rPr>
          <w:b/>
          <w:bCs/>
          <w:sz w:val="24"/>
          <w:szCs w:val="24"/>
        </w:rPr>
        <w:t>ACC</w:t>
      </w:r>
      <w:r>
        <w:rPr>
          <w:b/>
          <w:bCs/>
          <w:sz w:val="24"/>
          <w:szCs w:val="24"/>
        </w:rPr>
        <w:t>病理网络</w:t>
      </w:r>
      <w:r>
        <w:rPr>
          <w:rFonts w:hint="eastAsia"/>
          <w:b/>
          <w:sz w:val="24"/>
          <w:szCs w:val="24"/>
        </w:rPr>
        <w:t>”</w:t>
      </w:r>
      <w:r>
        <w:rPr>
          <w:b/>
          <w:sz w:val="24"/>
          <w:szCs w:val="24"/>
        </w:rPr>
        <w:t>假说。</w:t>
      </w:r>
    </w:p>
    <w:p w14:paraId="5D9B8F64" w14:textId="77777777" w:rsidR="00863EFC" w:rsidRDefault="001B440C" w:rsidP="00EC5E14">
      <w:pPr>
        <w:spacing w:line="360" w:lineRule="auto"/>
        <w:rPr>
          <w:sz w:val="24"/>
          <w:szCs w:val="24"/>
        </w:rPr>
      </w:pPr>
      <w:r w:rsidRPr="001B440C">
        <w:rPr>
          <w:noProof/>
          <w:sz w:val="24"/>
          <w:szCs w:val="24"/>
        </w:rPr>
        <w:drawing>
          <wp:inline distT="0" distB="0" distL="0" distR="0" wp14:anchorId="30824187" wp14:editId="1018A73F">
            <wp:extent cx="5274310" cy="2330297"/>
            <wp:effectExtent l="0" t="0" r="2540" b="0"/>
            <wp:docPr id="12" name="图片 12" descr="D:\陈珏20200531\biaoshu\2023\2023国自\标书修改\0315\治疗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陈珏20200531\biaoshu\2023\2023国自\标书修改\0315\治疗图.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30297"/>
                    </a:xfrm>
                    <a:prstGeom prst="rect">
                      <a:avLst/>
                    </a:prstGeom>
                    <a:noFill/>
                    <a:ln>
                      <a:noFill/>
                    </a:ln>
                  </pic:spPr>
                </pic:pic>
              </a:graphicData>
            </a:graphic>
          </wp:inline>
        </w:drawing>
      </w:r>
    </w:p>
    <w:p w14:paraId="33D8D7B4" w14:textId="387376ED" w:rsidR="00065CA0" w:rsidRDefault="00065CA0" w:rsidP="00EC5E14">
      <w:pPr>
        <w:spacing w:line="360" w:lineRule="auto"/>
        <w:jc w:val="center"/>
        <w:rPr>
          <w:sz w:val="24"/>
          <w:szCs w:val="24"/>
        </w:rPr>
      </w:pPr>
      <w:r>
        <w:t>图</w:t>
      </w:r>
      <w:r w:rsidR="00EA6F46">
        <w:t>3</w:t>
      </w:r>
      <w:r>
        <w:t xml:space="preserve"> </w:t>
      </w:r>
      <w:proofErr w:type="spellStart"/>
      <w:r>
        <w:rPr>
          <w:rFonts w:hint="eastAsia"/>
        </w:rPr>
        <w:t>d</w:t>
      </w:r>
      <w:r>
        <w:t>TMS</w:t>
      </w:r>
      <w:proofErr w:type="spellEnd"/>
      <w:r>
        <w:rPr>
          <w:rFonts w:hint="eastAsia"/>
        </w:rPr>
        <w:t>增效</w:t>
      </w:r>
      <w:r>
        <w:rPr>
          <w:rFonts w:hint="eastAsia"/>
        </w:rPr>
        <w:t>A</w:t>
      </w:r>
      <w:r>
        <w:t>N</w:t>
      </w:r>
      <w:r>
        <w:rPr>
          <w:rFonts w:hint="eastAsia"/>
        </w:rPr>
        <w:t>的团体</w:t>
      </w:r>
      <w:r>
        <w:rPr>
          <w:rFonts w:hint="eastAsia"/>
        </w:rPr>
        <w:t>C</w:t>
      </w:r>
      <w:r>
        <w:t>BT</w:t>
      </w:r>
      <w:r>
        <w:rPr>
          <w:rFonts w:hint="eastAsia"/>
        </w:rPr>
        <w:t>的机制假说图</w:t>
      </w:r>
    </w:p>
    <w:p w14:paraId="20D7EF35" w14:textId="77777777" w:rsidR="00065CA0" w:rsidRDefault="00065CA0" w:rsidP="00EC5E14">
      <w:pPr>
        <w:spacing w:line="360" w:lineRule="auto"/>
        <w:rPr>
          <w:b/>
          <w:bCs/>
          <w:sz w:val="24"/>
          <w:szCs w:val="24"/>
        </w:rPr>
      </w:pPr>
    </w:p>
    <w:p w14:paraId="17007D6D" w14:textId="77777777" w:rsidR="00863EFC" w:rsidRDefault="00056780" w:rsidP="00EC5E14">
      <w:pPr>
        <w:spacing w:line="360" w:lineRule="auto"/>
        <w:rPr>
          <w:b/>
          <w:bCs/>
          <w:sz w:val="24"/>
          <w:szCs w:val="24"/>
        </w:rPr>
      </w:pPr>
      <w:r>
        <w:rPr>
          <w:b/>
          <w:bCs/>
          <w:sz w:val="24"/>
          <w:szCs w:val="24"/>
        </w:rPr>
        <w:t>1.7</w:t>
      </w:r>
      <w:r>
        <w:rPr>
          <w:b/>
          <w:bCs/>
          <w:sz w:val="24"/>
          <w:szCs w:val="24"/>
        </w:rPr>
        <w:t>小结</w:t>
      </w:r>
    </w:p>
    <w:p w14:paraId="08D888C8" w14:textId="77777777" w:rsidR="00863EFC" w:rsidRDefault="00056780" w:rsidP="00EC5E14">
      <w:pPr>
        <w:spacing w:line="360" w:lineRule="auto"/>
        <w:ind w:firstLineChars="200" w:firstLine="480"/>
        <w:rPr>
          <w:bCs/>
          <w:sz w:val="24"/>
          <w:szCs w:val="24"/>
        </w:rPr>
      </w:pPr>
      <w:r>
        <w:rPr>
          <w:sz w:val="24"/>
          <w:szCs w:val="24"/>
        </w:rPr>
        <w:t>AN</w:t>
      </w:r>
      <w:r>
        <w:rPr>
          <w:sz w:val="24"/>
          <w:szCs w:val="24"/>
        </w:rPr>
        <w:t>是一类</w:t>
      </w:r>
      <w:r>
        <w:rPr>
          <w:bCs/>
          <w:sz w:val="24"/>
          <w:szCs w:val="24"/>
        </w:rPr>
        <w:t>高死亡率、女性高发的慢性难治性精神障碍，近年来我国患病率快速增长</w:t>
      </w:r>
      <w:r>
        <w:rPr>
          <w:sz w:val="24"/>
          <w:szCs w:val="24"/>
        </w:rPr>
        <w:t>。成人</w:t>
      </w:r>
      <w:r>
        <w:rPr>
          <w:sz w:val="24"/>
          <w:szCs w:val="24"/>
        </w:rPr>
        <w:t>AN</w:t>
      </w:r>
      <w:r>
        <w:rPr>
          <w:sz w:val="24"/>
          <w:szCs w:val="24"/>
        </w:rPr>
        <w:t>治愈率低、预后差</w:t>
      </w:r>
      <w:r>
        <w:rPr>
          <w:bCs/>
          <w:sz w:val="24"/>
          <w:szCs w:val="24"/>
        </w:rPr>
        <w:t>，团体</w:t>
      </w:r>
      <w:r>
        <w:rPr>
          <w:bCs/>
          <w:sz w:val="24"/>
          <w:szCs w:val="24"/>
        </w:rPr>
        <w:t>CBT</w:t>
      </w:r>
      <w:r>
        <w:rPr>
          <w:bCs/>
          <w:sz w:val="24"/>
          <w:szCs w:val="24"/>
        </w:rPr>
        <w:t>是适合当前国情的针对成人</w:t>
      </w:r>
      <w:r>
        <w:rPr>
          <w:bCs/>
          <w:sz w:val="24"/>
          <w:szCs w:val="24"/>
        </w:rPr>
        <w:t>AN</w:t>
      </w:r>
      <w:r>
        <w:rPr>
          <w:rFonts w:hint="eastAsia"/>
          <w:bCs/>
          <w:sz w:val="24"/>
          <w:szCs w:val="24"/>
        </w:rPr>
        <w:t>切实可行、经济</w:t>
      </w:r>
      <w:r>
        <w:rPr>
          <w:bCs/>
          <w:sz w:val="24"/>
          <w:szCs w:val="24"/>
        </w:rPr>
        <w:t>的新型心理疗法，然而其有效率低，</w:t>
      </w:r>
      <w:r>
        <w:rPr>
          <w:rFonts w:hint="eastAsia"/>
          <w:bCs/>
          <w:sz w:val="24"/>
          <w:szCs w:val="24"/>
        </w:rPr>
        <w:t>亟需</w:t>
      </w:r>
      <w:r>
        <w:rPr>
          <w:bCs/>
          <w:sz w:val="24"/>
          <w:szCs w:val="24"/>
        </w:rPr>
        <w:t>解决这一临床难题，从而改善患者预后。</w:t>
      </w:r>
    </w:p>
    <w:p w14:paraId="76040D63" w14:textId="77777777" w:rsidR="00863EFC" w:rsidRDefault="00056780" w:rsidP="00EC5E14">
      <w:pPr>
        <w:widowControl/>
        <w:spacing w:line="360" w:lineRule="auto"/>
        <w:ind w:firstLineChars="200" w:firstLine="480"/>
        <w:jc w:val="left"/>
        <w:rPr>
          <w:b/>
          <w:bCs/>
          <w:sz w:val="24"/>
          <w:szCs w:val="24"/>
          <w:u w:val="single"/>
        </w:rPr>
      </w:pPr>
      <w:bookmarkStart w:id="3" w:name="OLE_LINK6"/>
      <w:r>
        <w:rPr>
          <w:sz w:val="24"/>
          <w:szCs w:val="24"/>
        </w:rPr>
        <w:lastRenderedPageBreak/>
        <w:t>申请人在前期研究及文献复习基础上提出</w:t>
      </w:r>
      <w:r>
        <w:rPr>
          <w:b/>
          <w:sz w:val="24"/>
          <w:szCs w:val="24"/>
          <w:u w:val="single"/>
        </w:rPr>
        <w:t>本项目假说</w:t>
      </w:r>
      <w:r>
        <w:rPr>
          <w:b/>
          <w:sz w:val="24"/>
          <w:szCs w:val="24"/>
        </w:rPr>
        <w:t>：</w:t>
      </w:r>
      <w:r>
        <w:rPr>
          <w:sz w:val="24"/>
          <w:szCs w:val="24"/>
        </w:rPr>
        <w:t>ACC</w:t>
      </w:r>
      <w:r>
        <w:rPr>
          <w:sz w:val="24"/>
          <w:szCs w:val="24"/>
        </w:rPr>
        <w:t>是与</w:t>
      </w:r>
      <w:r>
        <w:rPr>
          <w:sz w:val="24"/>
          <w:szCs w:val="24"/>
        </w:rPr>
        <w:t>AN</w:t>
      </w:r>
      <w:r>
        <w:rPr>
          <w:sz w:val="24"/>
          <w:szCs w:val="24"/>
        </w:rPr>
        <w:t>核心症状密切相关的脑区，</w:t>
      </w:r>
      <w:r>
        <w:rPr>
          <w:bCs/>
          <w:sz w:val="24"/>
          <w:szCs w:val="24"/>
        </w:rPr>
        <w:t>AN</w:t>
      </w:r>
      <w:r>
        <w:rPr>
          <w:bCs/>
          <w:sz w:val="24"/>
          <w:szCs w:val="24"/>
        </w:rPr>
        <w:t>患者存在</w:t>
      </w:r>
      <w:r>
        <w:rPr>
          <w:bCs/>
          <w:sz w:val="24"/>
          <w:szCs w:val="24"/>
        </w:rPr>
        <w:t>ACC</w:t>
      </w:r>
      <w:r>
        <w:rPr>
          <w:bCs/>
          <w:sz w:val="24"/>
          <w:szCs w:val="24"/>
        </w:rPr>
        <w:t>过度激活，</w:t>
      </w:r>
      <w:r>
        <w:rPr>
          <w:bCs/>
          <w:sz w:val="24"/>
          <w:szCs w:val="24"/>
        </w:rPr>
        <w:t>ACC</w:t>
      </w:r>
      <w:r>
        <w:rPr>
          <w:bCs/>
          <w:sz w:val="24"/>
          <w:szCs w:val="24"/>
        </w:rPr>
        <w:t>与</w:t>
      </w:r>
      <w:r>
        <w:rPr>
          <w:rFonts w:hint="eastAsia"/>
          <w:bCs/>
          <w:sz w:val="24"/>
          <w:szCs w:val="24"/>
        </w:rPr>
        <w:t>核心症状相关脑区（</w:t>
      </w:r>
      <w:r>
        <w:rPr>
          <w:bCs/>
          <w:sz w:val="24"/>
          <w:szCs w:val="24"/>
        </w:rPr>
        <w:t>PFC</w:t>
      </w:r>
      <w:r>
        <w:rPr>
          <w:bCs/>
          <w:sz w:val="24"/>
          <w:szCs w:val="24"/>
        </w:rPr>
        <w:t>、顶叶、</w:t>
      </w:r>
      <w:r w:rsidR="0053764B">
        <w:rPr>
          <w:bCs/>
          <w:sz w:val="24"/>
          <w:szCs w:val="24"/>
        </w:rPr>
        <w:t>楔前叶</w:t>
      </w:r>
      <w:r w:rsidR="0053764B">
        <w:rPr>
          <w:rFonts w:hint="eastAsia"/>
          <w:bCs/>
          <w:sz w:val="24"/>
          <w:szCs w:val="24"/>
        </w:rPr>
        <w:t>、</w:t>
      </w:r>
      <w:r>
        <w:rPr>
          <w:bCs/>
          <w:sz w:val="24"/>
          <w:szCs w:val="24"/>
        </w:rPr>
        <w:t>纹状体</w:t>
      </w:r>
      <w:r>
        <w:rPr>
          <w:rFonts w:hint="eastAsia"/>
          <w:bCs/>
          <w:sz w:val="24"/>
          <w:szCs w:val="24"/>
        </w:rPr>
        <w:t>）</w:t>
      </w:r>
      <w:r>
        <w:rPr>
          <w:bCs/>
          <w:sz w:val="24"/>
          <w:szCs w:val="24"/>
        </w:rPr>
        <w:t>之间的神经环路活动异常，导致</w:t>
      </w:r>
      <w:r>
        <w:rPr>
          <w:rFonts w:hint="eastAsia"/>
          <w:bCs/>
          <w:sz w:val="24"/>
          <w:szCs w:val="24"/>
        </w:rPr>
        <w:t>产生对</w:t>
      </w:r>
      <w:r>
        <w:rPr>
          <w:sz w:val="24"/>
          <w:szCs w:val="24"/>
        </w:rPr>
        <w:t>体形</w:t>
      </w:r>
      <w:r>
        <w:rPr>
          <w:sz w:val="24"/>
          <w:szCs w:val="24"/>
        </w:rPr>
        <w:t>/</w:t>
      </w:r>
      <w:r>
        <w:rPr>
          <w:sz w:val="24"/>
          <w:szCs w:val="24"/>
        </w:rPr>
        <w:t>体重的过度关注和过度控制行为等核心症状，</w:t>
      </w:r>
      <w:r>
        <w:rPr>
          <w:rFonts w:hint="eastAsia"/>
          <w:sz w:val="24"/>
          <w:szCs w:val="24"/>
        </w:rPr>
        <w:t>最终导致</w:t>
      </w:r>
      <w:r>
        <w:rPr>
          <w:sz w:val="24"/>
          <w:szCs w:val="24"/>
        </w:rPr>
        <w:t>AN</w:t>
      </w:r>
      <w:r>
        <w:rPr>
          <w:bCs/>
          <w:sz w:val="24"/>
          <w:szCs w:val="24"/>
        </w:rPr>
        <w:t>；</w:t>
      </w:r>
      <w:proofErr w:type="spellStart"/>
      <w:r>
        <w:rPr>
          <w:bCs/>
          <w:sz w:val="24"/>
          <w:szCs w:val="24"/>
        </w:rPr>
        <w:t>dTMS</w:t>
      </w:r>
      <w:proofErr w:type="spellEnd"/>
      <w:r>
        <w:rPr>
          <w:bCs/>
          <w:sz w:val="24"/>
          <w:szCs w:val="24"/>
        </w:rPr>
        <w:t>低频刺激</w:t>
      </w:r>
      <w:r>
        <w:rPr>
          <w:bCs/>
          <w:sz w:val="24"/>
          <w:szCs w:val="24"/>
        </w:rPr>
        <w:t>ACC</w:t>
      </w:r>
      <w:r>
        <w:rPr>
          <w:bCs/>
          <w:sz w:val="24"/>
          <w:szCs w:val="24"/>
        </w:rPr>
        <w:t>能协同团体</w:t>
      </w:r>
      <w:r>
        <w:rPr>
          <w:bCs/>
          <w:sz w:val="24"/>
          <w:szCs w:val="24"/>
        </w:rPr>
        <w:t>CBT</w:t>
      </w:r>
      <w:r>
        <w:rPr>
          <w:bCs/>
          <w:sz w:val="24"/>
          <w:szCs w:val="24"/>
        </w:rPr>
        <w:t>共同抑制</w:t>
      </w:r>
      <w:r>
        <w:rPr>
          <w:bCs/>
          <w:sz w:val="24"/>
          <w:szCs w:val="24"/>
        </w:rPr>
        <w:t>ACC</w:t>
      </w:r>
      <w:r>
        <w:rPr>
          <w:bCs/>
          <w:sz w:val="24"/>
          <w:szCs w:val="24"/>
        </w:rPr>
        <w:t>脑区的活动，</w:t>
      </w:r>
      <w:r>
        <w:rPr>
          <w:rFonts w:hint="eastAsia"/>
          <w:bCs/>
          <w:sz w:val="24"/>
          <w:szCs w:val="24"/>
        </w:rPr>
        <w:t>改变</w:t>
      </w:r>
      <w:r>
        <w:rPr>
          <w:rFonts w:hint="eastAsia"/>
          <w:bCs/>
          <w:sz w:val="24"/>
          <w:szCs w:val="24"/>
        </w:rPr>
        <w:t>ACC</w:t>
      </w:r>
      <w:r>
        <w:rPr>
          <w:rFonts w:hint="eastAsia"/>
          <w:bCs/>
          <w:sz w:val="24"/>
          <w:szCs w:val="24"/>
        </w:rPr>
        <w:t>与核心症状相关脑区（</w:t>
      </w:r>
      <w:r>
        <w:rPr>
          <w:bCs/>
          <w:sz w:val="24"/>
          <w:szCs w:val="24"/>
        </w:rPr>
        <w:t>PFC</w:t>
      </w:r>
      <w:r>
        <w:rPr>
          <w:bCs/>
          <w:sz w:val="24"/>
          <w:szCs w:val="24"/>
        </w:rPr>
        <w:t>、顶叶、</w:t>
      </w:r>
      <w:r w:rsidR="0053764B">
        <w:rPr>
          <w:bCs/>
          <w:sz w:val="24"/>
          <w:szCs w:val="24"/>
        </w:rPr>
        <w:t>楔前叶</w:t>
      </w:r>
      <w:r w:rsidR="0053764B">
        <w:rPr>
          <w:rFonts w:hint="eastAsia"/>
          <w:bCs/>
          <w:sz w:val="24"/>
          <w:szCs w:val="24"/>
        </w:rPr>
        <w:t>、</w:t>
      </w:r>
      <w:r w:rsidR="0053764B">
        <w:rPr>
          <w:bCs/>
          <w:sz w:val="24"/>
          <w:szCs w:val="24"/>
        </w:rPr>
        <w:t>纹状体</w:t>
      </w:r>
      <w:r>
        <w:rPr>
          <w:rFonts w:hint="eastAsia"/>
          <w:bCs/>
          <w:sz w:val="24"/>
          <w:szCs w:val="24"/>
        </w:rPr>
        <w:t>）之间的神经环路活动，以及</w:t>
      </w:r>
      <w:r>
        <w:rPr>
          <w:bCs/>
          <w:sz w:val="24"/>
          <w:szCs w:val="24"/>
        </w:rPr>
        <w:t>改变</w:t>
      </w:r>
      <w:r>
        <w:rPr>
          <w:bCs/>
          <w:sz w:val="24"/>
          <w:szCs w:val="24"/>
        </w:rPr>
        <w:t>ACC</w:t>
      </w:r>
      <w:r>
        <w:rPr>
          <w:bCs/>
          <w:sz w:val="24"/>
          <w:szCs w:val="24"/>
        </w:rPr>
        <w:t>与</w:t>
      </w:r>
      <w:r>
        <w:rPr>
          <w:rFonts w:hint="eastAsia"/>
          <w:bCs/>
          <w:sz w:val="24"/>
          <w:szCs w:val="24"/>
        </w:rPr>
        <w:t>阻碍疗效的述情障碍相关脑区</w:t>
      </w:r>
      <w:r>
        <w:rPr>
          <w:rFonts w:hint="eastAsia"/>
          <w:bCs/>
          <w:sz w:val="24"/>
          <w:szCs w:val="24"/>
        </w:rPr>
        <w:t>(</w:t>
      </w:r>
      <w:r>
        <w:rPr>
          <w:sz w:val="24"/>
          <w:szCs w:val="24"/>
        </w:rPr>
        <w:t>OFC</w:t>
      </w:r>
      <w:r>
        <w:rPr>
          <w:rFonts w:hint="eastAsia"/>
          <w:sz w:val="24"/>
          <w:szCs w:val="24"/>
        </w:rPr>
        <w:t>、</w:t>
      </w:r>
      <w:r>
        <w:rPr>
          <w:sz w:val="24"/>
          <w:szCs w:val="24"/>
        </w:rPr>
        <w:t>DLPFC</w:t>
      </w:r>
      <w:r>
        <w:rPr>
          <w:rFonts w:hint="eastAsia"/>
          <w:sz w:val="24"/>
          <w:szCs w:val="24"/>
        </w:rPr>
        <w:t>、</w:t>
      </w:r>
      <w:proofErr w:type="spellStart"/>
      <w:r>
        <w:rPr>
          <w:sz w:val="24"/>
          <w:szCs w:val="24"/>
        </w:rPr>
        <w:t>mPFC</w:t>
      </w:r>
      <w:proofErr w:type="spellEnd"/>
      <w:r>
        <w:rPr>
          <w:rFonts w:hint="eastAsia"/>
          <w:bCs/>
          <w:sz w:val="24"/>
          <w:szCs w:val="24"/>
        </w:rPr>
        <w:t>)</w:t>
      </w:r>
      <w:r>
        <w:rPr>
          <w:bCs/>
          <w:sz w:val="24"/>
          <w:szCs w:val="24"/>
        </w:rPr>
        <w:t>之间</w:t>
      </w:r>
      <w:r>
        <w:rPr>
          <w:rFonts w:hint="eastAsia"/>
          <w:bCs/>
          <w:sz w:val="24"/>
          <w:szCs w:val="24"/>
        </w:rPr>
        <w:t>的</w:t>
      </w:r>
      <w:r>
        <w:rPr>
          <w:bCs/>
          <w:sz w:val="24"/>
          <w:szCs w:val="24"/>
        </w:rPr>
        <w:t>神经环路</w:t>
      </w:r>
      <w:r>
        <w:rPr>
          <w:rFonts w:hint="eastAsia"/>
          <w:bCs/>
          <w:sz w:val="24"/>
          <w:szCs w:val="24"/>
        </w:rPr>
        <w:t>活动</w:t>
      </w:r>
      <w:r>
        <w:rPr>
          <w:bCs/>
          <w:sz w:val="24"/>
          <w:szCs w:val="24"/>
        </w:rPr>
        <w:t>，</w:t>
      </w:r>
      <w:r>
        <w:rPr>
          <w:rFonts w:hint="eastAsia"/>
          <w:bCs/>
          <w:sz w:val="24"/>
          <w:szCs w:val="24"/>
        </w:rPr>
        <w:t>从而</w:t>
      </w:r>
      <w:r w:rsidR="00065CA0">
        <w:rPr>
          <w:rFonts w:hint="eastAsia"/>
          <w:bCs/>
          <w:sz w:val="24"/>
          <w:szCs w:val="24"/>
        </w:rPr>
        <w:t>进一步</w:t>
      </w:r>
      <w:r>
        <w:rPr>
          <w:bCs/>
          <w:sz w:val="24"/>
          <w:szCs w:val="24"/>
        </w:rPr>
        <w:t>改善成人</w:t>
      </w:r>
      <w:r>
        <w:rPr>
          <w:bCs/>
          <w:sz w:val="24"/>
          <w:szCs w:val="24"/>
        </w:rPr>
        <w:t>AN</w:t>
      </w:r>
      <w:r>
        <w:rPr>
          <w:bCs/>
          <w:sz w:val="24"/>
          <w:szCs w:val="24"/>
        </w:rPr>
        <w:t>的</w:t>
      </w:r>
      <w:r>
        <w:rPr>
          <w:rFonts w:hint="eastAsia"/>
          <w:bCs/>
          <w:sz w:val="24"/>
          <w:szCs w:val="24"/>
        </w:rPr>
        <w:t>症状</w:t>
      </w:r>
      <w:r>
        <w:rPr>
          <w:bCs/>
          <w:sz w:val="24"/>
          <w:szCs w:val="24"/>
        </w:rPr>
        <w:t>，</w:t>
      </w:r>
      <w:r>
        <w:rPr>
          <w:rFonts w:hint="eastAsia"/>
          <w:bCs/>
          <w:sz w:val="24"/>
          <w:szCs w:val="24"/>
        </w:rPr>
        <w:t>最终增强</w:t>
      </w:r>
      <w:r>
        <w:rPr>
          <w:bCs/>
          <w:sz w:val="24"/>
          <w:szCs w:val="24"/>
        </w:rPr>
        <w:t>团体</w:t>
      </w:r>
      <w:r>
        <w:rPr>
          <w:bCs/>
          <w:sz w:val="24"/>
          <w:szCs w:val="24"/>
        </w:rPr>
        <w:t>CBT</w:t>
      </w:r>
      <w:r>
        <w:rPr>
          <w:bCs/>
          <w:sz w:val="24"/>
          <w:szCs w:val="24"/>
        </w:rPr>
        <w:t>的疗效，起到增效</w:t>
      </w:r>
      <w:r>
        <w:rPr>
          <w:rFonts w:hint="eastAsia"/>
          <w:bCs/>
          <w:sz w:val="24"/>
          <w:szCs w:val="24"/>
        </w:rPr>
        <w:t>作用</w:t>
      </w:r>
      <w:r w:rsidR="00065CA0" w:rsidRPr="00065CA0">
        <w:rPr>
          <w:rFonts w:hint="eastAsia"/>
          <w:b/>
          <w:bCs/>
          <w:sz w:val="24"/>
          <w:szCs w:val="24"/>
        </w:rPr>
        <w:t>（见图</w:t>
      </w:r>
      <w:r w:rsidR="00065CA0" w:rsidRPr="00065CA0">
        <w:rPr>
          <w:b/>
          <w:bCs/>
          <w:sz w:val="24"/>
          <w:szCs w:val="24"/>
        </w:rPr>
        <w:t>2</w:t>
      </w:r>
      <w:r w:rsidR="00065CA0" w:rsidRPr="00065CA0">
        <w:rPr>
          <w:rFonts w:hint="eastAsia"/>
          <w:b/>
          <w:bCs/>
          <w:sz w:val="24"/>
          <w:szCs w:val="24"/>
        </w:rPr>
        <w:t>和</w:t>
      </w:r>
      <w:r w:rsidR="00065CA0" w:rsidRPr="00065CA0">
        <w:rPr>
          <w:rFonts w:hint="eastAsia"/>
          <w:b/>
          <w:bCs/>
          <w:sz w:val="24"/>
          <w:szCs w:val="24"/>
        </w:rPr>
        <w:t>3</w:t>
      </w:r>
      <w:r w:rsidR="00065CA0" w:rsidRPr="00065CA0">
        <w:rPr>
          <w:rFonts w:hint="eastAsia"/>
          <w:b/>
          <w:bCs/>
          <w:sz w:val="24"/>
          <w:szCs w:val="24"/>
        </w:rPr>
        <w:t>）</w:t>
      </w:r>
      <w:r>
        <w:rPr>
          <w:sz w:val="24"/>
          <w:szCs w:val="24"/>
        </w:rPr>
        <w:t>。</w:t>
      </w:r>
      <w:bookmarkEnd w:id="3"/>
    </w:p>
    <w:p w14:paraId="148279AA" w14:textId="77777777" w:rsidR="00863EFC" w:rsidRDefault="00056780" w:rsidP="00EC5E14">
      <w:pPr>
        <w:spacing w:line="360" w:lineRule="auto"/>
        <w:ind w:firstLineChars="200" w:firstLine="480"/>
        <w:rPr>
          <w:sz w:val="24"/>
          <w:szCs w:val="24"/>
        </w:rPr>
      </w:pPr>
      <w:r>
        <w:rPr>
          <w:sz w:val="24"/>
          <w:szCs w:val="24"/>
        </w:rPr>
        <w:t>为验证以上研究假说，本项目将</w:t>
      </w:r>
      <w:r>
        <w:rPr>
          <w:b/>
          <w:sz w:val="24"/>
          <w:szCs w:val="24"/>
        </w:rPr>
        <w:t>采用随机对照及纵向研究设计</w:t>
      </w:r>
      <w:r>
        <w:rPr>
          <w:sz w:val="24"/>
          <w:szCs w:val="24"/>
        </w:rPr>
        <w:t>，以首发未治疗</w:t>
      </w:r>
      <w:r>
        <w:rPr>
          <w:rFonts w:hint="eastAsia"/>
          <w:sz w:val="24"/>
          <w:szCs w:val="24"/>
        </w:rPr>
        <w:t>的</w:t>
      </w:r>
      <w:r>
        <w:rPr>
          <w:sz w:val="24"/>
          <w:szCs w:val="24"/>
        </w:rPr>
        <w:t>成年女性</w:t>
      </w:r>
      <w:r>
        <w:rPr>
          <w:sz w:val="24"/>
          <w:szCs w:val="24"/>
        </w:rPr>
        <w:t>AN</w:t>
      </w:r>
      <w:r>
        <w:rPr>
          <w:sz w:val="24"/>
          <w:szCs w:val="24"/>
        </w:rPr>
        <w:t>患者为研究对象，设计</w:t>
      </w:r>
      <w:r>
        <w:rPr>
          <w:sz w:val="24"/>
          <w:szCs w:val="24"/>
        </w:rPr>
        <w:t>AN</w:t>
      </w:r>
      <w:r>
        <w:rPr>
          <w:sz w:val="24"/>
          <w:szCs w:val="24"/>
        </w:rPr>
        <w:t>核心症状</w:t>
      </w:r>
      <w:r>
        <w:rPr>
          <w:rFonts w:hint="eastAsia"/>
          <w:sz w:val="24"/>
          <w:szCs w:val="24"/>
        </w:rPr>
        <w:t>和述情障碍</w:t>
      </w:r>
      <w:r>
        <w:rPr>
          <w:sz w:val="24"/>
          <w:szCs w:val="24"/>
        </w:rPr>
        <w:t>相关的行为学范式与</w:t>
      </w:r>
      <w:r>
        <w:rPr>
          <w:sz w:val="24"/>
          <w:szCs w:val="24"/>
        </w:rPr>
        <w:t>fMRI</w:t>
      </w:r>
      <w:r>
        <w:rPr>
          <w:sz w:val="24"/>
          <w:szCs w:val="24"/>
        </w:rPr>
        <w:t>相结合，</w:t>
      </w:r>
      <w:r>
        <w:rPr>
          <w:rFonts w:hint="eastAsia"/>
          <w:sz w:val="24"/>
          <w:szCs w:val="24"/>
        </w:rPr>
        <w:t>并采用</w:t>
      </w:r>
      <w:r>
        <w:rPr>
          <w:sz w:val="24"/>
          <w:szCs w:val="24"/>
        </w:rPr>
        <w:t>临床症状量表和心理学问卷等进行综合评估，验证</w:t>
      </w:r>
      <w:r w:rsidR="00DC04F6">
        <w:rPr>
          <w:rFonts w:hint="eastAsia"/>
          <w:b/>
          <w:sz w:val="24"/>
          <w:szCs w:val="24"/>
        </w:rPr>
        <w:t>“</w:t>
      </w:r>
      <w:r w:rsidR="00DC04F6">
        <w:rPr>
          <w:b/>
          <w:sz w:val="24"/>
          <w:szCs w:val="24"/>
        </w:rPr>
        <w:t>AN-</w:t>
      </w:r>
      <w:r w:rsidR="00DC04F6">
        <w:rPr>
          <w:b/>
          <w:bCs/>
          <w:sz w:val="24"/>
          <w:szCs w:val="24"/>
        </w:rPr>
        <w:t>ACC</w:t>
      </w:r>
      <w:r w:rsidR="00DC04F6">
        <w:rPr>
          <w:b/>
          <w:bCs/>
          <w:sz w:val="24"/>
          <w:szCs w:val="24"/>
        </w:rPr>
        <w:t>病理网络</w:t>
      </w:r>
      <w:r w:rsidR="00DC04F6">
        <w:rPr>
          <w:rFonts w:hint="eastAsia"/>
          <w:b/>
          <w:sz w:val="24"/>
          <w:szCs w:val="24"/>
        </w:rPr>
        <w:t>”</w:t>
      </w:r>
      <w:r w:rsidR="00DC04F6">
        <w:rPr>
          <w:b/>
          <w:sz w:val="24"/>
          <w:szCs w:val="24"/>
        </w:rPr>
        <w:t>假说</w:t>
      </w:r>
      <w:r>
        <w:rPr>
          <w:sz w:val="24"/>
          <w:szCs w:val="24"/>
        </w:rPr>
        <w:t>，为</w:t>
      </w:r>
      <w:proofErr w:type="spellStart"/>
      <w:r>
        <w:rPr>
          <w:sz w:val="24"/>
          <w:szCs w:val="24"/>
        </w:rPr>
        <w:t>dTMS</w:t>
      </w:r>
      <w:proofErr w:type="spellEnd"/>
      <w:r>
        <w:rPr>
          <w:sz w:val="24"/>
          <w:szCs w:val="24"/>
        </w:rPr>
        <w:t>治疗提高团体</w:t>
      </w:r>
      <w:r>
        <w:rPr>
          <w:sz w:val="24"/>
          <w:szCs w:val="24"/>
        </w:rPr>
        <w:t>CBT</w:t>
      </w:r>
      <w:r>
        <w:rPr>
          <w:sz w:val="24"/>
          <w:szCs w:val="24"/>
        </w:rPr>
        <w:t>疗效提供理论和实践依据，</w:t>
      </w:r>
      <w:r w:rsidR="00DC04F6">
        <w:rPr>
          <w:rFonts w:hint="eastAsia"/>
          <w:sz w:val="24"/>
          <w:szCs w:val="24"/>
        </w:rPr>
        <w:t>为</w:t>
      </w:r>
      <w:r>
        <w:rPr>
          <w:sz w:val="24"/>
          <w:szCs w:val="24"/>
        </w:rPr>
        <w:t>建立</w:t>
      </w:r>
      <w:r w:rsidR="00DC04F6">
        <w:rPr>
          <w:rFonts w:hint="eastAsia"/>
          <w:sz w:val="24"/>
          <w:szCs w:val="24"/>
        </w:rPr>
        <w:t>成人</w:t>
      </w:r>
      <w:r w:rsidR="00DC04F6">
        <w:rPr>
          <w:rFonts w:hint="eastAsia"/>
          <w:sz w:val="24"/>
          <w:szCs w:val="24"/>
        </w:rPr>
        <w:t>A</w:t>
      </w:r>
      <w:r w:rsidR="00DC04F6">
        <w:rPr>
          <w:sz w:val="24"/>
          <w:szCs w:val="24"/>
        </w:rPr>
        <w:t>N</w:t>
      </w:r>
      <w:r w:rsidR="00DC04F6">
        <w:rPr>
          <w:rFonts w:hint="eastAsia"/>
          <w:sz w:val="24"/>
          <w:szCs w:val="24"/>
        </w:rPr>
        <w:t>的新型</w:t>
      </w:r>
      <w:r w:rsidR="00DC04F6">
        <w:rPr>
          <w:sz w:val="24"/>
          <w:szCs w:val="24"/>
        </w:rPr>
        <w:t>干预方案</w:t>
      </w:r>
      <w:r w:rsidR="00DC04F6">
        <w:rPr>
          <w:rFonts w:hint="eastAsia"/>
          <w:sz w:val="24"/>
          <w:szCs w:val="24"/>
        </w:rPr>
        <w:t>奠定基础，并</w:t>
      </w:r>
      <w:r w:rsidR="00DC04F6">
        <w:rPr>
          <w:sz w:val="24"/>
          <w:szCs w:val="24"/>
        </w:rPr>
        <w:t>为</w:t>
      </w:r>
      <w:r w:rsidR="00DC04F6">
        <w:rPr>
          <w:sz w:val="24"/>
          <w:szCs w:val="24"/>
        </w:rPr>
        <w:t>AN</w:t>
      </w:r>
      <w:r w:rsidR="00DC04F6">
        <w:rPr>
          <w:sz w:val="24"/>
          <w:szCs w:val="24"/>
        </w:rPr>
        <w:t>的精准治疗提供科学依据</w:t>
      </w:r>
      <w:r w:rsidR="00DC04F6">
        <w:rPr>
          <w:rFonts w:hint="eastAsia"/>
          <w:sz w:val="24"/>
          <w:szCs w:val="24"/>
        </w:rPr>
        <w:t>。</w:t>
      </w:r>
    </w:p>
    <w:p w14:paraId="6C823B68" w14:textId="77777777" w:rsidR="00863EFC" w:rsidRDefault="00863EFC" w:rsidP="00EC5E14">
      <w:pPr>
        <w:spacing w:line="360" w:lineRule="auto"/>
        <w:rPr>
          <w:sz w:val="24"/>
          <w:szCs w:val="24"/>
        </w:rPr>
      </w:pPr>
    </w:p>
    <w:p w14:paraId="5B2DFE04" w14:textId="77777777" w:rsidR="00863EFC" w:rsidRDefault="00056780" w:rsidP="00EC5E14">
      <w:pPr>
        <w:spacing w:line="360" w:lineRule="auto"/>
        <w:rPr>
          <w:b/>
          <w:bCs/>
          <w:sz w:val="24"/>
          <w:szCs w:val="24"/>
        </w:rPr>
      </w:pPr>
      <w:r>
        <w:rPr>
          <w:b/>
          <w:bCs/>
          <w:sz w:val="24"/>
          <w:szCs w:val="24"/>
        </w:rPr>
        <w:t>参考文献：</w:t>
      </w:r>
    </w:p>
    <w:p w14:paraId="0E76B566" w14:textId="77777777" w:rsidR="00863EFC" w:rsidRDefault="00056780" w:rsidP="00EC5E14">
      <w:pPr>
        <w:spacing w:line="360" w:lineRule="auto"/>
        <w:rPr>
          <w:color w:val="000000"/>
        </w:rPr>
      </w:pPr>
      <w:r>
        <w:t xml:space="preserve">[1] </w:t>
      </w:r>
      <w:r>
        <w:rPr>
          <w:color w:val="000000"/>
        </w:rPr>
        <w:t>陈珏</w:t>
      </w:r>
      <w:r>
        <w:rPr>
          <w:color w:val="000000"/>
        </w:rPr>
        <w:t xml:space="preserve">. </w:t>
      </w:r>
      <w:r>
        <w:rPr>
          <w:color w:val="000000"/>
        </w:rPr>
        <w:t>进食障碍</w:t>
      </w:r>
      <w:r>
        <w:rPr>
          <w:color w:val="000000"/>
        </w:rPr>
        <w:t xml:space="preserve">[M]. </w:t>
      </w:r>
      <w:r>
        <w:rPr>
          <w:color w:val="000000"/>
        </w:rPr>
        <w:t>北京</w:t>
      </w:r>
      <w:r>
        <w:rPr>
          <w:color w:val="000000"/>
        </w:rPr>
        <w:t xml:space="preserve">: </w:t>
      </w:r>
      <w:r>
        <w:rPr>
          <w:color w:val="000000"/>
        </w:rPr>
        <w:t>人民卫生出版社</w:t>
      </w:r>
      <w:r>
        <w:rPr>
          <w:color w:val="000000"/>
        </w:rPr>
        <w:t>, 2013.</w:t>
      </w:r>
    </w:p>
    <w:p w14:paraId="7B19CAA4" w14:textId="77777777" w:rsidR="00863EFC" w:rsidRDefault="00056780" w:rsidP="00EC5E14">
      <w:pPr>
        <w:spacing w:line="360" w:lineRule="auto"/>
        <w:rPr>
          <w:color w:val="000000"/>
        </w:rPr>
      </w:pPr>
      <w:r>
        <w:rPr>
          <w:color w:val="000000"/>
        </w:rPr>
        <w:t xml:space="preserve">[2] </w:t>
      </w:r>
      <w:proofErr w:type="spellStart"/>
      <w:r>
        <w:rPr>
          <w:color w:val="000000"/>
        </w:rPr>
        <w:t>Agras</w:t>
      </w:r>
      <w:proofErr w:type="spellEnd"/>
      <w:r>
        <w:rPr>
          <w:color w:val="000000"/>
        </w:rPr>
        <w:t xml:space="preserve"> W S, Brandt H A, </w:t>
      </w:r>
      <w:proofErr w:type="spellStart"/>
      <w:r>
        <w:rPr>
          <w:color w:val="000000"/>
        </w:rPr>
        <w:t>Bulik</w:t>
      </w:r>
      <w:proofErr w:type="spellEnd"/>
      <w:r>
        <w:rPr>
          <w:color w:val="000000"/>
        </w:rPr>
        <w:t xml:space="preserve"> C M, et al. Report of the National Institutes of Health workshop on overcoming barriers to treatment research in anorexia nervosa[J]. International Journal of Eating Disorders, 2004, 35(4): 509-521.</w:t>
      </w:r>
    </w:p>
    <w:p w14:paraId="277FE573" w14:textId="77777777" w:rsidR="00863EFC" w:rsidRDefault="00056780" w:rsidP="00EC5E14">
      <w:pPr>
        <w:spacing w:line="360" w:lineRule="auto"/>
        <w:rPr>
          <w:color w:val="000000"/>
        </w:rPr>
      </w:pPr>
      <w:r>
        <w:rPr>
          <w:color w:val="000000"/>
        </w:rPr>
        <w:t xml:space="preserve">[3] </w:t>
      </w:r>
      <w:proofErr w:type="spellStart"/>
      <w:r>
        <w:rPr>
          <w:color w:val="000000"/>
        </w:rPr>
        <w:t>Halmi</w:t>
      </w:r>
      <w:proofErr w:type="spellEnd"/>
      <w:r>
        <w:rPr>
          <w:color w:val="000000"/>
        </w:rPr>
        <w:t xml:space="preserve"> K A, </w:t>
      </w:r>
      <w:proofErr w:type="spellStart"/>
      <w:r>
        <w:rPr>
          <w:color w:val="000000"/>
        </w:rPr>
        <w:t>Agras</w:t>
      </w:r>
      <w:proofErr w:type="spellEnd"/>
      <w:r>
        <w:rPr>
          <w:color w:val="000000"/>
        </w:rPr>
        <w:t xml:space="preserve"> W S, Crow S, et al. Predictors of treatment acceptance and completion in anorexia nervosa: implications for future study designs[J]. Archives of general psychiatry, 2005, 62(7): 776-781.s</w:t>
      </w:r>
    </w:p>
    <w:p w14:paraId="70922798" w14:textId="77777777" w:rsidR="00863EFC" w:rsidRDefault="00056780" w:rsidP="00EC5E14">
      <w:pPr>
        <w:spacing w:line="360" w:lineRule="auto"/>
      </w:pPr>
      <w:r>
        <w:t>[4] Watson H J, Hamer R M, Thornton L M, et al. Prevalence of screening‐detected eating disorders in Chinese females and exploratory associations with dietary practices[J]. European Eating Disorders Review, 2015, 23(1): 68-76.</w:t>
      </w:r>
    </w:p>
    <w:p w14:paraId="3205E29D" w14:textId="77777777" w:rsidR="00863EFC" w:rsidRDefault="00056780" w:rsidP="00EC5E14">
      <w:pPr>
        <w:spacing w:line="360" w:lineRule="auto"/>
        <w:rPr>
          <w:color w:val="000000"/>
          <w:shd w:val="clear" w:color="auto" w:fill="FFFFFF"/>
        </w:rPr>
      </w:pPr>
      <w:r>
        <w:rPr>
          <w:rFonts w:hint="eastAsia"/>
          <w:kern w:val="0"/>
        </w:rPr>
        <w:t>[</w:t>
      </w:r>
      <w:r>
        <w:rPr>
          <w:kern w:val="0"/>
        </w:rPr>
        <w:t>5</w:t>
      </w:r>
      <w:r>
        <w:rPr>
          <w:rFonts w:hint="eastAsia"/>
          <w:kern w:val="0"/>
        </w:rPr>
        <w:t>]</w:t>
      </w:r>
      <w:r>
        <w:rPr>
          <w:kern w:val="0"/>
        </w:rPr>
        <w:t xml:space="preserve"> </w:t>
      </w:r>
      <w:r>
        <w:rPr>
          <w:color w:val="000000"/>
          <w:shd w:val="clear" w:color="auto" w:fill="FFFFFF"/>
        </w:rPr>
        <w:t>Fairburn C G. Cognitive behavior therapy and eating disorders[M]. Guilford Press, 2008.</w:t>
      </w:r>
    </w:p>
    <w:p w14:paraId="26D36632" w14:textId="77777777" w:rsidR="00863EFC" w:rsidRDefault="00056780" w:rsidP="00EC5E14">
      <w:pPr>
        <w:pStyle w:val="a3"/>
        <w:spacing w:line="360" w:lineRule="auto"/>
      </w:pPr>
      <w:r>
        <w:rPr>
          <w:rFonts w:hint="eastAsia"/>
        </w:rPr>
        <w:t>[</w:t>
      </w:r>
      <w:r>
        <w:t>6</w:t>
      </w:r>
      <w:r>
        <w:rPr>
          <w:rFonts w:hint="eastAsia"/>
        </w:rPr>
        <w:t>]</w:t>
      </w:r>
      <w:r>
        <w:t xml:space="preserve"> </w:t>
      </w:r>
      <w:r>
        <w:rPr>
          <w:rFonts w:hint="eastAsia"/>
        </w:rPr>
        <w:t>Atwood M E, Friedman A. A systematic review of enhanced cognitive behavioral therapy (CBT</w:t>
      </w:r>
      <w:r>
        <w:rPr>
          <w:rFonts w:hint="eastAsia"/>
        </w:rPr>
        <w:t>‐</w:t>
      </w:r>
      <w:r>
        <w:rPr>
          <w:rFonts w:hint="eastAsia"/>
        </w:rPr>
        <w:t>E) for eating disorders[J]. International Journal of Eating Disorders, 2020, 53(3): 311-330.</w:t>
      </w:r>
    </w:p>
    <w:p w14:paraId="170458BE" w14:textId="77777777" w:rsidR="00863EFC" w:rsidRDefault="00056780" w:rsidP="00EC5E14">
      <w:pPr>
        <w:pStyle w:val="a3"/>
        <w:spacing w:line="360" w:lineRule="auto"/>
      </w:pPr>
      <w:r>
        <w:rPr>
          <w:rFonts w:hint="eastAsia"/>
        </w:rPr>
        <w:lastRenderedPageBreak/>
        <w:t>[7]</w:t>
      </w:r>
      <w:r>
        <w:t xml:space="preserve"> Ruffini C, Locatelli M, Lucca A, et al. Augmentation effect of repetitive transcranial magnetic stimulation over the orbitofrontal cortex in drug-resistant obsessive-compulsive disorder patients: a controlled investigation[J]. Prim Care Companion J Clin Psychiatry, 2009, 11(5): 226-230.</w:t>
      </w:r>
    </w:p>
    <w:p w14:paraId="1CCD3CEE" w14:textId="77777777" w:rsidR="00863EFC" w:rsidRDefault="00056780" w:rsidP="00EC5E14">
      <w:pPr>
        <w:pStyle w:val="a3"/>
        <w:spacing w:line="360" w:lineRule="auto"/>
      </w:pPr>
      <w:r>
        <w:rPr>
          <w:rFonts w:hint="eastAsia"/>
        </w:rPr>
        <w:t>[8]</w:t>
      </w:r>
      <w:r>
        <w:t xml:space="preserve"> McClelland J, Kekic M, Campbell I C, et al. Repetitive transcranial magnetic stimulation (</w:t>
      </w:r>
      <w:proofErr w:type="spellStart"/>
      <w:r>
        <w:t>rTMS</w:t>
      </w:r>
      <w:proofErr w:type="spellEnd"/>
      <w:r>
        <w:t>) treatment in enduring anorexia nervosa: a case series[J]. European Eating Disorders Review, 2016, 24(2): 157-163.</w:t>
      </w:r>
    </w:p>
    <w:p w14:paraId="08A72A04" w14:textId="77777777" w:rsidR="00863EFC" w:rsidRDefault="00056780" w:rsidP="00EC5E14">
      <w:pPr>
        <w:pStyle w:val="a3"/>
        <w:spacing w:line="360" w:lineRule="auto"/>
      </w:pPr>
      <w:r>
        <w:rPr>
          <w:rFonts w:hint="eastAsia"/>
        </w:rPr>
        <w:t>[9]</w:t>
      </w:r>
      <w:r>
        <w:t xml:space="preserve"> de Jong M, </w:t>
      </w:r>
      <w:proofErr w:type="spellStart"/>
      <w:r>
        <w:t>Schoorl</w:t>
      </w:r>
      <w:proofErr w:type="spellEnd"/>
      <w:r>
        <w:t xml:space="preserve"> M, Hoek H W. Enhanced cognitive </w:t>
      </w:r>
      <w:proofErr w:type="spellStart"/>
      <w:r>
        <w:t>behavioural</w:t>
      </w:r>
      <w:proofErr w:type="spellEnd"/>
      <w:r>
        <w:t xml:space="preserve"> therapy for patients with eating disorders: a systematic review[J]. Current Opinion in Psychiatry, 2018, 31(6): 436.</w:t>
      </w:r>
    </w:p>
    <w:p w14:paraId="10038DBC" w14:textId="77777777" w:rsidR="00863EFC" w:rsidRDefault="00056780" w:rsidP="00EC5E14">
      <w:pPr>
        <w:spacing w:line="360" w:lineRule="auto"/>
      </w:pPr>
      <w:r>
        <w:rPr>
          <w:rFonts w:hint="eastAsia"/>
          <w:kern w:val="0"/>
        </w:rPr>
        <w:t>[1</w:t>
      </w:r>
      <w:r>
        <w:rPr>
          <w:kern w:val="0"/>
        </w:rPr>
        <w:t>0</w:t>
      </w:r>
      <w:r>
        <w:rPr>
          <w:rFonts w:hint="eastAsia"/>
          <w:kern w:val="0"/>
        </w:rPr>
        <w:t>]</w:t>
      </w:r>
      <w:r>
        <w:rPr>
          <w:kern w:val="0"/>
        </w:rPr>
        <w:t xml:space="preserve"> </w:t>
      </w:r>
      <w:r>
        <w:t xml:space="preserve">Galsworthy-Francis L, Allan S. Cognitive </w:t>
      </w:r>
      <w:proofErr w:type="spellStart"/>
      <w:r>
        <w:t>behavioural</w:t>
      </w:r>
      <w:proofErr w:type="spellEnd"/>
      <w:r>
        <w:t xml:space="preserve"> therapy for anorexia nervosa: A systematic review[J]. Clinical psychology review, 2014, 34(1): 54-72.</w:t>
      </w:r>
    </w:p>
    <w:p w14:paraId="73611433" w14:textId="77777777" w:rsidR="00863EFC" w:rsidRDefault="00056780" w:rsidP="00EC5E14">
      <w:pPr>
        <w:spacing w:line="360" w:lineRule="auto"/>
      </w:pPr>
      <w:r>
        <w:rPr>
          <w:rFonts w:hint="eastAsia"/>
        </w:rPr>
        <w:t>[1</w:t>
      </w:r>
      <w:r>
        <w:t>1</w:t>
      </w:r>
      <w:r>
        <w:rPr>
          <w:rFonts w:hint="eastAsia"/>
        </w:rPr>
        <w:t>]</w:t>
      </w:r>
      <w:r>
        <w:t xml:space="preserve"> </w:t>
      </w:r>
      <w:proofErr w:type="spellStart"/>
      <w:r>
        <w:t>Grenon</w:t>
      </w:r>
      <w:proofErr w:type="spellEnd"/>
      <w:r>
        <w:t xml:space="preserve"> R, </w:t>
      </w:r>
      <w:proofErr w:type="spellStart"/>
      <w:r>
        <w:t>Schwartze</w:t>
      </w:r>
      <w:proofErr w:type="spellEnd"/>
      <w:r>
        <w:t xml:space="preserve"> D, Hammond N, et al. Group psychotherapy for eating disorders: A meta‐analysis[J]. International Journal of Eating Disorders, 2017, 50(9): 997-1013</w:t>
      </w:r>
    </w:p>
    <w:p w14:paraId="6E50DD7D" w14:textId="77777777" w:rsidR="00863EFC" w:rsidRDefault="00056780" w:rsidP="00EC5E14">
      <w:pPr>
        <w:spacing w:line="360" w:lineRule="auto"/>
        <w:rPr>
          <w:color w:val="212121"/>
          <w:shd w:val="clear" w:color="auto" w:fill="FFFFFF"/>
        </w:rPr>
      </w:pPr>
      <w:r>
        <w:rPr>
          <w:rFonts w:hint="eastAsia"/>
        </w:rPr>
        <w:t>[1</w:t>
      </w:r>
      <w:r>
        <w:t>2</w:t>
      </w:r>
      <w:r>
        <w:rPr>
          <w:rFonts w:hint="eastAsia"/>
        </w:rPr>
        <w:t>]</w:t>
      </w:r>
      <w:r>
        <w:t xml:space="preserve"> </w:t>
      </w:r>
      <w:r>
        <w:rPr>
          <w:color w:val="212121"/>
          <w:shd w:val="clear" w:color="auto" w:fill="FFFFFF"/>
        </w:rPr>
        <w:t xml:space="preserve">Gu L, Zou Y, Huang Y, et al. The effect of group cognitive behavior therapy on Chinese patients with anorexia nervosa: an open label trial[J]. Journal of Eating Disorders, 2021, 9(1): 1-11. </w:t>
      </w:r>
    </w:p>
    <w:p w14:paraId="2F4DF315" w14:textId="77777777" w:rsidR="00863EFC" w:rsidRDefault="00056780" w:rsidP="00EC5E14">
      <w:pPr>
        <w:spacing w:line="360" w:lineRule="auto"/>
      </w:pPr>
      <w:r>
        <w:rPr>
          <w:rFonts w:hint="eastAsia"/>
        </w:rPr>
        <w:t>[1</w:t>
      </w:r>
      <w:r>
        <w:t>3</w:t>
      </w:r>
      <w:r>
        <w:rPr>
          <w:rFonts w:hint="eastAsia"/>
        </w:rPr>
        <w:t>]</w:t>
      </w:r>
      <w:r>
        <w:t xml:space="preserve"> Xu J, Harper JA, Van </w:t>
      </w:r>
      <w:proofErr w:type="spellStart"/>
      <w:r>
        <w:t>Enkevort</w:t>
      </w:r>
      <w:proofErr w:type="spellEnd"/>
      <w:r>
        <w:t xml:space="preserve"> EA, et al. Neural activations are related to body-shape, anxiety, and outcomes in adolescent anorexia nervosa[J].J </w:t>
      </w:r>
      <w:proofErr w:type="spellStart"/>
      <w:r>
        <w:t>Psychiatr</w:t>
      </w:r>
      <w:proofErr w:type="spellEnd"/>
      <w:r>
        <w:t xml:space="preserve"> Res,2017, 87: 1-7.</w:t>
      </w:r>
    </w:p>
    <w:p w14:paraId="5C732B0B" w14:textId="77777777" w:rsidR="00863EFC" w:rsidRDefault="00056780" w:rsidP="00EC5E14">
      <w:pPr>
        <w:spacing w:line="360" w:lineRule="auto"/>
      </w:pPr>
      <w:r>
        <w:rPr>
          <w:rFonts w:hint="eastAsia"/>
        </w:rPr>
        <w:t>[1</w:t>
      </w:r>
      <w:r>
        <w:t>4</w:t>
      </w:r>
      <w:r>
        <w:rPr>
          <w:rFonts w:hint="eastAsia"/>
        </w:rPr>
        <w:t>]</w:t>
      </w:r>
      <w:r>
        <w:t xml:space="preserve"> Kodama N, </w:t>
      </w:r>
      <w:proofErr w:type="spellStart"/>
      <w:r>
        <w:t>Moriguchi</w:t>
      </w:r>
      <w:proofErr w:type="spellEnd"/>
      <w:r>
        <w:t xml:space="preserve"> Y, Takeda A, et al. Neural correlates of body comparison and weight estimation in weight-recovered anorexia nervosa: a functional magnetic resonance imaging study[J]. </w:t>
      </w:r>
      <w:proofErr w:type="spellStart"/>
      <w:r>
        <w:t>Biopsychosoc</w:t>
      </w:r>
      <w:proofErr w:type="spellEnd"/>
      <w:r>
        <w:t xml:space="preserve"> Med, 2018,12:15.</w:t>
      </w:r>
    </w:p>
    <w:p w14:paraId="49472A99" w14:textId="77777777" w:rsidR="00863EFC" w:rsidRDefault="00056780" w:rsidP="00EC5E14">
      <w:pPr>
        <w:pStyle w:val="a3"/>
        <w:spacing w:line="360" w:lineRule="auto"/>
      </w:pPr>
      <w:r>
        <w:rPr>
          <w:rFonts w:hint="eastAsia"/>
        </w:rPr>
        <w:t>[1</w:t>
      </w:r>
      <w:r>
        <w:t>5</w:t>
      </w:r>
      <w:r>
        <w:rPr>
          <w:rFonts w:hint="eastAsia"/>
        </w:rPr>
        <w:t>]</w:t>
      </w:r>
      <w:r>
        <w:t xml:space="preserve"> Decker J H, </w:t>
      </w:r>
      <w:proofErr w:type="spellStart"/>
      <w:r>
        <w:t>Figner</w:t>
      </w:r>
      <w:proofErr w:type="spellEnd"/>
      <w:r>
        <w:t xml:space="preserve"> B, </w:t>
      </w:r>
      <w:proofErr w:type="spellStart"/>
      <w:r>
        <w:t>Steinglass</w:t>
      </w:r>
      <w:proofErr w:type="spellEnd"/>
      <w:r>
        <w:t xml:space="preserve"> JE. On Weight and Waiting: Delay Discounting in Anorexia Nervosa Pretreatment and Posttreatment[J]. Biol Psychiatry,2015, 78 (9): 606-14.</w:t>
      </w:r>
    </w:p>
    <w:p w14:paraId="4A3A151C" w14:textId="77777777" w:rsidR="00863EFC" w:rsidRDefault="00056780" w:rsidP="00EC5E14">
      <w:pPr>
        <w:pStyle w:val="a3"/>
        <w:spacing w:line="360" w:lineRule="auto"/>
      </w:pPr>
      <w:r>
        <w:rPr>
          <w:rFonts w:hint="eastAsia"/>
        </w:rPr>
        <w:t>[1</w:t>
      </w:r>
      <w:r>
        <w:t>6</w:t>
      </w:r>
      <w:r>
        <w:rPr>
          <w:rFonts w:hint="eastAsia"/>
        </w:rPr>
        <w:t>]</w:t>
      </w:r>
      <w:r>
        <w:t xml:space="preserve"> King J A, </w:t>
      </w:r>
      <w:proofErr w:type="spellStart"/>
      <w:r>
        <w:t>Bernardoni</w:t>
      </w:r>
      <w:proofErr w:type="spellEnd"/>
      <w:r>
        <w:t xml:space="preserve"> F, Geisler D, et </w:t>
      </w:r>
      <w:proofErr w:type="spellStart"/>
      <w:r>
        <w:t>al.Intact</w:t>
      </w:r>
      <w:proofErr w:type="spellEnd"/>
      <w:r>
        <w:t xml:space="preserve"> value-based decision-making during intertemporal choice in women with remitted anorexia nervosa? An fMRI study[J].J Psychiatry Neurosci,2020, 45 (2): 108-116.</w:t>
      </w:r>
    </w:p>
    <w:p w14:paraId="3148B1BC" w14:textId="77777777" w:rsidR="00863EFC" w:rsidRDefault="00056780" w:rsidP="00EC5E14">
      <w:pPr>
        <w:pStyle w:val="a3"/>
        <w:spacing w:line="360" w:lineRule="auto"/>
      </w:pPr>
      <w:r>
        <w:rPr>
          <w:rFonts w:hint="eastAsia"/>
        </w:rPr>
        <w:t>[1</w:t>
      </w:r>
      <w:r>
        <w:t>7</w:t>
      </w:r>
      <w:r>
        <w:rPr>
          <w:rFonts w:hint="eastAsia"/>
        </w:rPr>
        <w:t>]</w:t>
      </w:r>
      <w:r>
        <w:t xml:space="preserve"> Zastrow A, Kaiser S, </w:t>
      </w:r>
      <w:proofErr w:type="spellStart"/>
      <w:r>
        <w:t>Stippich</w:t>
      </w:r>
      <w:proofErr w:type="spellEnd"/>
      <w:r>
        <w:t xml:space="preserve"> C, et al Neural correlates of impaired cognitive-behavioral flexibility in anorexia nervosa[J]. Am J Psychiatry, 2009,166(5):608-616. </w:t>
      </w:r>
    </w:p>
    <w:p w14:paraId="4CD7359D" w14:textId="77777777" w:rsidR="00863EFC" w:rsidRDefault="00056780" w:rsidP="00EC5E14">
      <w:pPr>
        <w:pStyle w:val="a3"/>
        <w:spacing w:line="360" w:lineRule="auto"/>
      </w:pPr>
      <w:r>
        <w:rPr>
          <w:rFonts w:hint="eastAsia"/>
        </w:rPr>
        <w:t>[1</w:t>
      </w:r>
      <w:r>
        <w:t>8</w:t>
      </w:r>
      <w:r>
        <w:rPr>
          <w:rFonts w:hint="eastAsia"/>
        </w:rPr>
        <w:t>]</w:t>
      </w:r>
      <w:r>
        <w:t xml:space="preserve"> Sanders N, </w:t>
      </w:r>
      <w:proofErr w:type="spellStart"/>
      <w:r>
        <w:t>Smeets</w:t>
      </w:r>
      <w:proofErr w:type="spellEnd"/>
      <w:r>
        <w:t xml:space="preserve"> PA, Van Elburg AA, et al. Altered food-cue processing in chronically ill and recovered women with anorexia nervosa[J]. Front </w:t>
      </w:r>
      <w:proofErr w:type="spellStart"/>
      <w:r>
        <w:t>Behav</w:t>
      </w:r>
      <w:proofErr w:type="spellEnd"/>
      <w:r>
        <w:t xml:space="preserve"> Neurosci,2015, 9: 46.</w:t>
      </w:r>
    </w:p>
    <w:p w14:paraId="7730AA57" w14:textId="77777777" w:rsidR="00863EFC" w:rsidRDefault="00056780" w:rsidP="00EC5E14">
      <w:pPr>
        <w:spacing w:line="360" w:lineRule="auto"/>
      </w:pPr>
      <w:r>
        <w:rPr>
          <w:rFonts w:hint="eastAsia"/>
        </w:rPr>
        <w:t>[1</w:t>
      </w:r>
      <w:r>
        <w:t>9</w:t>
      </w:r>
      <w:r>
        <w:rPr>
          <w:rFonts w:hint="eastAsia"/>
        </w:rPr>
        <w:t>]</w:t>
      </w:r>
      <w:r>
        <w:t xml:space="preserve"> Yuan S, Wu H, Wu Y, et al. Neural effects of cognitive behavioral therapy in psychiatric disorders: A systematic review and activation likelihood estimation meta-analysis[J]. Frontiers in </w:t>
      </w:r>
      <w:r>
        <w:lastRenderedPageBreak/>
        <w:t xml:space="preserve">Psychology, 2022, 13. </w:t>
      </w:r>
    </w:p>
    <w:p w14:paraId="2103B16F" w14:textId="77777777" w:rsidR="00863EFC" w:rsidRDefault="00056780" w:rsidP="00EC5E14">
      <w:pPr>
        <w:pStyle w:val="a3"/>
        <w:spacing w:line="360" w:lineRule="auto"/>
      </w:pPr>
      <w:r>
        <w:rPr>
          <w:rFonts w:hint="eastAsia"/>
        </w:rPr>
        <w:t>[2</w:t>
      </w:r>
      <w:r>
        <w:t>0</w:t>
      </w:r>
      <w:r>
        <w:rPr>
          <w:rFonts w:hint="eastAsia"/>
        </w:rPr>
        <w:t>]</w:t>
      </w:r>
      <w:r>
        <w:t xml:space="preserve"> </w:t>
      </w:r>
      <w:proofErr w:type="spellStart"/>
      <w:r>
        <w:rPr>
          <w:color w:val="212121"/>
          <w:shd w:val="clear" w:color="auto" w:fill="FFFFFF"/>
        </w:rPr>
        <w:t>Feurer</w:t>
      </w:r>
      <w:proofErr w:type="spellEnd"/>
      <w:r>
        <w:rPr>
          <w:color w:val="212121"/>
          <w:shd w:val="clear" w:color="auto" w:fill="FFFFFF"/>
        </w:rPr>
        <w:t xml:space="preserve"> C, Jimmy J, Bhaumik R, et al. Anterior cingulate cortex activation during attentional control as a transdiagnostic marker of psychotherapy response: a randomized clinical trial[J]. Neuropsychopharmacology, 2021, 30:1–8.</w:t>
      </w:r>
    </w:p>
    <w:p w14:paraId="25BAC378" w14:textId="77777777" w:rsidR="00863EFC" w:rsidRDefault="00056780" w:rsidP="00EC5E14">
      <w:pPr>
        <w:pStyle w:val="a3"/>
        <w:spacing w:line="360" w:lineRule="auto"/>
      </w:pPr>
      <w:r>
        <w:rPr>
          <w:rFonts w:hint="eastAsia"/>
        </w:rPr>
        <w:t>[2</w:t>
      </w:r>
      <w:r>
        <w:t>1</w:t>
      </w:r>
      <w:r>
        <w:rPr>
          <w:rFonts w:hint="eastAsia"/>
        </w:rPr>
        <w:t>]</w:t>
      </w:r>
      <w:r>
        <w:t xml:space="preserve"> La </w:t>
      </w:r>
      <w:proofErr w:type="spellStart"/>
      <w:r>
        <w:t>Buissonniere</w:t>
      </w:r>
      <w:proofErr w:type="spellEnd"/>
      <w:r>
        <w:t xml:space="preserve">-Ariza V, Fitzgerald K, </w:t>
      </w:r>
      <w:proofErr w:type="spellStart"/>
      <w:r>
        <w:t>Meoded</w:t>
      </w:r>
      <w:proofErr w:type="spellEnd"/>
      <w:r>
        <w:t xml:space="preserve"> A, et al. Neural correlates of cognitive behavioral therapy response in youth with negative valence disorders: A systematic review of the literature[J]. Journal of Affective Disorders, 2021, 282: 1288-1307.</w:t>
      </w:r>
    </w:p>
    <w:p w14:paraId="08E9ABC3"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2</w:t>
      </w:r>
      <w:r>
        <w:rPr>
          <w:rFonts w:hint="eastAsia"/>
          <w:color w:val="212121"/>
          <w:shd w:val="clear" w:color="auto" w:fill="FFFFFF"/>
        </w:rPr>
        <w:t>]</w:t>
      </w:r>
      <w:r>
        <w:rPr>
          <w:color w:val="212121"/>
          <w:shd w:val="clear" w:color="auto" w:fill="FFFFFF"/>
        </w:rPr>
        <w:t xml:space="preserve"> </w:t>
      </w:r>
      <w:proofErr w:type="spellStart"/>
      <w:r>
        <w:rPr>
          <w:color w:val="212121"/>
          <w:shd w:val="clear" w:color="auto" w:fill="FFFFFF"/>
        </w:rPr>
        <w:t>Grenon</w:t>
      </w:r>
      <w:proofErr w:type="spellEnd"/>
      <w:r>
        <w:rPr>
          <w:color w:val="212121"/>
          <w:shd w:val="clear" w:color="auto" w:fill="FFFFFF"/>
        </w:rPr>
        <w:t xml:space="preserve"> R, </w:t>
      </w:r>
      <w:proofErr w:type="spellStart"/>
      <w:r>
        <w:rPr>
          <w:color w:val="212121"/>
          <w:shd w:val="clear" w:color="auto" w:fill="FFFFFF"/>
        </w:rPr>
        <w:t>Schwartze</w:t>
      </w:r>
      <w:proofErr w:type="spellEnd"/>
      <w:r>
        <w:rPr>
          <w:color w:val="212121"/>
          <w:shd w:val="clear" w:color="auto" w:fill="FFFFFF"/>
        </w:rPr>
        <w:t xml:space="preserve"> D, Hammond N, et al. Group psychotherapy for eating disorders: A meta‐analysis[J]. International Journal of Eating Disorders, 2017, 50(9): 997-1013</w:t>
      </w:r>
    </w:p>
    <w:p w14:paraId="076F112A"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3</w:t>
      </w:r>
      <w:r>
        <w:rPr>
          <w:rFonts w:hint="eastAsia"/>
          <w:color w:val="212121"/>
          <w:shd w:val="clear" w:color="auto" w:fill="FFFFFF"/>
        </w:rPr>
        <w:t>]</w:t>
      </w:r>
      <w:r>
        <w:rPr>
          <w:color w:val="212121"/>
          <w:shd w:val="clear" w:color="auto" w:fill="FFFFFF"/>
        </w:rPr>
        <w:t xml:space="preserve"> </w:t>
      </w:r>
      <w:r>
        <w:rPr>
          <w:color w:val="212121"/>
          <w:shd w:val="clear" w:color="auto" w:fill="FFFFFF"/>
        </w:rPr>
        <w:t>钱英</w:t>
      </w:r>
      <w:r>
        <w:rPr>
          <w:color w:val="212121"/>
          <w:shd w:val="clear" w:color="auto" w:fill="FFFFFF"/>
        </w:rPr>
        <w:t xml:space="preserve">, </w:t>
      </w:r>
      <w:r>
        <w:rPr>
          <w:color w:val="212121"/>
          <w:shd w:val="clear" w:color="auto" w:fill="FFFFFF"/>
        </w:rPr>
        <w:t>李雪霓</w:t>
      </w:r>
      <w:r>
        <w:rPr>
          <w:color w:val="212121"/>
          <w:shd w:val="clear" w:color="auto" w:fill="FFFFFF"/>
        </w:rPr>
        <w:t xml:space="preserve">, </w:t>
      </w:r>
      <w:r>
        <w:rPr>
          <w:color w:val="212121"/>
          <w:shd w:val="clear" w:color="auto" w:fill="FFFFFF"/>
        </w:rPr>
        <w:t>白冠男</w:t>
      </w:r>
      <w:r>
        <w:rPr>
          <w:color w:val="212121"/>
          <w:shd w:val="clear" w:color="auto" w:fill="FFFFFF"/>
        </w:rPr>
        <w:t xml:space="preserve">, </w:t>
      </w:r>
      <w:r>
        <w:rPr>
          <w:color w:val="212121"/>
          <w:shd w:val="clear" w:color="auto" w:fill="FFFFFF"/>
        </w:rPr>
        <w:t>等</w:t>
      </w:r>
      <w:r>
        <w:rPr>
          <w:color w:val="212121"/>
          <w:shd w:val="clear" w:color="auto" w:fill="FFFFFF"/>
        </w:rPr>
        <w:t xml:space="preserve">. </w:t>
      </w:r>
      <w:r>
        <w:rPr>
          <w:color w:val="212121"/>
          <w:shd w:val="clear" w:color="auto" w:fill="FFFFFF"/>
        </w:rPr>
        <w:t>住院进食障碍开放式团体心理治疗疗效的定性研究</w:t>
      </w:r>
      <w:r>
        <w:rPr>
          <w:color w:val="212121"/>
          <w:shd w:val="clear" w:color="auto" w:fill="FFFFFF"/>
        </w:rPr>
        <w:t xml:space="preserve">[J]. </w:t>
      </w:r>
      <w:r>
        <w:rPr>
          <w:color w:val="212121"/>
          <w:shd w:val="clear" w:color="auto" w:fill="FFFFFF"/>
        </w:rPr>
        <w:t>中国心理卫生杂志</w:t>
      </w:r>
      <w:r>
        <w:rPr>
          <w:color w:val="212121"/>
          <w:shd w:val="clear" w:color="auto" w:fill="FFFFFF"/>
        </w:rPr>
        <w:t>, 2014, 28(1): 28-34.</w:t>
      </w:r>
    </w:p>
    <w:p w14:paraId="4AF22A03"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4</w:t>
      </w:r>
      <w:r>
        <w:rPr>
          <w:rFonts w:hint="eastAsia"/>
          <w:color w:val="212121"/>
          <w:shd w:val="clear" w:color="auto" w:fill="FFFFFF"/>
        </w:rPr>
        <w:t>]</w:t>
      </w:r>
      <w:r>
        <w:rPr>
          <w:color w:val="212121"/>
          <w:shd w:val="clear" w:color="auto" w:fill="FFFFFF"/>
        </w:rPr>
        <w:t xml:space="preserve"> </w:t>
      </w:r>
      <w:proofErr w:type="spellStart"/>
      <w:r>
        <w:rPr>
          <w:color w:val="212121"/>
          <w:shd w:val="clear" w:color="auto" w:fill="FFFFFF"/>
        </w:rPr>
        <w:t>Gramaglia</w:t>
      </w:r>
      <w:proofErr w:type="spellEnd"/>
      <w:r>
        <w:rPr>
          <w:color w:val="212121"/>
          <w:shd w:val="clear" w:color="auto" w:fill="FFFFFF"/>
        </w:rPr>
        <w:t xml:space="preserve"> C, Gambaro E, </w:t>
      </w:r>
      <w:proofErr w:type="spellStart"/>
      <w:r>
        <w:rPr>
          <w:color w:val="212121"/>
          <w:shd w:val="clear" w:color="auto" w:fill="FFFFFF"/>
        </w:rPr>
        <w:t>Zeppegno</w:t>
      </w:r>
      <w:proofErr w:type="spellEnd"/>
      <w:r>
        <w:rPr>
          <w:color w:val="212121"/>
          <w:shd w:val="clear" w:color="auto" w:fill="FFFFFF"/>
        </w:rPr>
        <w:t xml:space="preserve"> P. Alexithymia and treatment outcome in anorexia nervosa: A scoping review of the literature[J]. Frontiers in Psychiatry, 2020, 10: 991.</w:t>
      </w:r>
    </w:p>
    <w:p w14:paraId="47427FF1"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5</w:t>
      </w:r>
      <w:r>
        <w:rPr>
          <w:rFonts w:hint="eastAsia"/>
          <w:color w:val="212121"/>
          <w:shd w:val="clear" w:color="auto" w:fill="FFFFFF"/>
        </w:rPr>
        <w:t>]</w:t>
      </w:r>
      <w:r>
        <w:rPr>
          <w:color w:val="212121"/>
          <w:shd w:val="clear" w:color="auto" w:fill="FFFFFF"/>
        </w:rPr>
        <w:t xml:space="preserve"> Westwood H, Kerr-Gaffney J, Stahl D, et al. Alexithymia in eating disorders: Systematic review and meta-analyses of studies using the Toronto Alexithymia Scale[J]. Journal of Psychosomatic Research, 2017:66.</w:t>
      </w:r>
    </w:p>
    <w:p w14:paraId="5D332BFF"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6</w:t>
      </w:r>
      <w:r>
        <w:rPr>
          <w:rFonts w:hint="eastAsia"/>
          <w:color w:val="212121"/>
          <w:shd w:val="clear" w:color="auto" w:fill="FFFFFF"/>
        </w:rPr>
        <w:t>]</w:t>
      </w:r>
      <w:r>
        <w:rPr>
          <w:color w:val="212121"/>
          <w:shd w:val="clear" w:color="auto" w:fill="FFFFFF"/>
        </w:rPr>
        <w:t xml:space="preserve"> </w:t>
      </w:r>
      <w:proofErr w:type="spellStart"/>
      <w:r>
        <w:rPr>
          <w:color w:val="212121"/>
          <w:shd w:val="clear" w:color="auto" w:fill="FFFFFF"/>
        </w:rPr>
        <w:t>Goodsitt</w:t>
      </w:r>
      <w:proofErr w:type="spellEnd"/>
      <w:r>
        <w:rPr>
          <w:color w:val="212121"/>
          <w:shd w:val="clear" w:color="auto" w:fill="FFFFFF"/>
        </w:rPr>
        <w:t xml:space="preserve"> A. Self-regulatory disturbances in eating disorders[J]. Int J Eat </w:t>
      </w:r>
      <w:proofErr w:type="spellStart"/>
      <w:r>
        <w:rPr>
          <w:color w:val="212121"/>
          <w:shd w:val="clear" w:color="auto" w:fill="FFFFFF"/>
        </w:rPr>
        <w:t>Disord</w:t>
      </w:r>
      <w:proofErr w:type="spellEnd"/>
      <w:r>
        <w:rPr>
          <w:color w:val="212121"/>
          <w:shd w:val="clear" w:color="auto" w:fill="FFFFFF"/>
        </w:rPr>
        <w:t>, 1983, 2(3):51–60.</w:t>
      </w:r>
    </w:p>
    <w:p w14:paraId="0F2BC19D"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7</w:t>
      </w:r>
      <w:r>
        <w:rPr>
          <w:rFonts w:hint="eastAsia"/>
          <w:color w:val="212121"/>
          <w:shd w:val="clear" w:color="auto" w:fill="FFFFFF"/>
        </w:rPr>
        <w:t>]</w:t>
      </w:r>
      <w:r>
        <w:rPr>
          <w:color w:val="212121"/>
          <w:shd w:val="clear" w:color="auto" w:fill="FFFFFF"/>
        </w:rPr>
        <w:t xml:space="preserve"> Krystal H. Alexithymia and the effectiveness of psychoanalytic treatment[J]. Int J </w:t>
      </w:r>
      <w:proofErr w:type="spellStart"/>
      <w:r>
        <w:rPr>
          <w:color w:val="212121"/>
          <w:shd w:val="clear" w:color="auto" w:fill="FFFFFF"/>
        </w:rPr>
        <w:t>Psychoanal</w:t>
      </w:r>
      <w:proofErr w:type="spellEnd"/>
      <w:r>
        <w:rPr>
          <w:color w:val="212121"/>
          <w:shd w:val="clear" w:color="auto" w:fill="FFFFFF"/>
        </w:rPr>
        <w:t xml:space="preserve"> </w:t>
      </w:r>
      <w:proofErr w:type="spellStart"/>
      <w:r>
        <w:rPr>
          <w:color w:val="212121"/>
          <w:shd w:val="clear" w:color="auto" w:fill="FFFFFF"/>
        </w:rPr>
        <w:t>Psychother</w:t>
      </w:r>
      <w:proofErr w:type="spellEnd"/>
      <w:r>
        <w:rPr>
          <w:color w:val="212121"/>
          <w:shd w:val="clear" w:color="auto" w:fill="FFFFFF"/>
        </w:rPr>
        <w:t>, 1982-1983, 9:353–378.</w:t>
      </w:r>
    </w:p>
    <w:p w14:paraId="1CAF4DB3"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8</w:t>
      </w:r>
      <w:r>
        <w:rPr>
          <w:rFonts w:hint="eastAsia"/>
          <w:color w:val="212121"/>
          <w:shd w:val="clear" w:color="auto" w:fill="FFFFFF"/>
        </w:rPr>
        <w:t>]</w:t>
      </w:r>
      <w:r>
        <w:rPr>
          <w:color w:val="212121"/>
          <w:shd w:val="clear" w:color="auto" w:fill="FFFFFF"/>
        </w:rPr>
        <w:t xml:space="preserve"> Zhang L, Ye R, Yu F, et al. How does emotional context modulate response inhibition in alexithymia: electrophysiological evidence from an ERP study[J]. </w:t>
      </w:r>
      <w:proofErr w:type="spellStart"/>
      <w:r>
        <w:rPr>
          <w:color w:val="212121"/>
          <w:shd w:val="clear" w:color="auto" w:fill="FFFFFF"/>
        </w:rPr>
        <w:t>PloS</w:t>
      </w:r>
      <w:proofErr w:type="spellEnd"/>
      <w:r>
        <w:rPr>
          <w:color w:val="212121"/>
          <w:shd w:val="clear" w:color="auto" w:fill="FFFFFF"/>
        </w:rPr>
        <w:t xml:space="preserve"> one, 2012, 7(12): e51110.</w:t>
      </w:r>
    </w:p>
    <w:p w14:paraId="0C447F35" w14:textId="77777777" w:rsidR="00863EFC" w:rsidRDefault="00056780" w:rsidP="00EC5E14">
      <w:pPr>
        <w:spacing w:line="360" w:lineRule="auto"/>
        <w:rPr>
          <w:color w:val="212121"/>
          <w:shd w:val="clear" w:color="auto" w:fill="FFFFFF"/>
        </w:rPr>
      </w:pPr>
      <w:r>
        <w:rPr>
          <w:rFonts w:hint="eastAsia"/>
          <w:color w:val="212121"/>
          <w:shd w:val="clear" w:color="auto" w:fill="FFFFFF"/>
        </w:rPr>
        <w:t>[2</w:t>
      </w:r>
      <w:r>
        <w:rPr>
          <w:color w:val="212121"/>
          <w:shd w:val="clear" w:color="auto" w:fill="FFFFFF"/>
        </w:rPr>
        <w:t>9</w:t>
      </w:r>
      <w:r>
        <w:rPr>
          <w:rFonts w:hint="eastAsia"/>
          <w:color w:val="212121"/>
          <w:shd w:val="clear" w:color="auto" w:fill="FFFFFF"/>
        </w:rPr>
        <w:t>]</w:t>
      </w:r>
      <w:r>
        <w:rPr>
          <w:color w:val="212121"/>
          <w:shd w:val="clear" w:color="auto" w:fill="FFFFFF"/>
        </w:rPr>
        <w:t xml:space="preserve"> </w:t>
      </w:r>
      <w:proofErr w:type="spellStart"/>
      <w:r>
        <w:rPr>
          <w:color w:val="212121"/>
          <w:shd w:val="clear" w:color="auto" w:fill="FFFFFF"/>
        </w:rPr>
        <w:t>Mériau</w:t>
      </w:r>
      <w:proofErr w:type="spellEnd"/>
      <w:r>
        <w:rPr>
          <w:color w:val="212121"/>
          <w:shd w:val="clear" w:color="auto" w:fill="FFFFFF"/>
        </w:rPr>
        <w:t xml:space="preserve"> K, </w:t>
      </w:r>
      <w:proofErr w:type="spellStart"/>
      <w:r>
        <w:rPr>
          <w:color w:val="212121"/>
          <w:shd w:val="clear" w:color="auto" w:fill="FFFFFF"/>
        </w:rPr>
        <w:t>Wartenburger</w:t>
      </w:r>
      <w:proofErr w:type="spellEnd"/>
      <w:r>
        <w:rPr>
          <w:color w:val="212121"/>
          <w:shd w:val="clear" w:color="auto" w:fill="FFFFFF"/>
        </w:rPr>
        <w:t xml:space="preserve"> I, </w:t>
      </w:r>
      <w:proofErr w:type="spellStart"/>
      <w:r>
        <w:rPr>
          <w:color w:val="212121"/>
          <w:shd w:val="clear" w:color="auto" w:fill="FFFFFF"/>
        </w:rPr>
        <w:t>Kazzer</w:t>
      </w:r>
      <w:proofErr w:type="spellEnd"/>
      <w:r>
        <w:rPr>
          <w:color w:val="212121"/>
          <w:shd w:val="clear" w:color="auto" w:fill="FFFFFF"/>
        </w:rPr>
        <w:t xml:space="preserve"> P, et al. A neural network reflecting individual differences in cognitive processing of emotions during perceptual decision making[J]. Neuroimage, 2006, 33(3): 1016-1027.</w:t>
      </w:r>
    </w:p>
    <w:p w14:paraId="3AD0CA0E" w14:textId="77777777" w:rsidR="00863EFC" w:rsidRDefault="00056780" w:rsidP="00EC5E14">
      <w:pPr>
        <w:spacing w:line="360" w:lineRule="auto"/>
        <w:rPr>
          <w:color w:val="212121"/>
          <w:shd w:val="clear" w:color="auto" w:fill="FFFFFF"/>
        </w:rPr>
      </w:pPr>
      <w:r>
        <w:rPr>
          <w:rFonts w:hint="eastAsia"/>
          <w:color w:val="212121"/>
          <w:shd w:val="clear" w:color="auto" w:fill="FFFFFF"/>
        </w:rPr>
        <w:t>[3</w:t>
      </w:r>
      <w:r>
        <w:rPr>
          <w:color w:val="212121"/>
          <w:shd w:val="clear" w:color="auto" w:fill="FFFFFF"/>
        </w:rPr>
        <w:t>0</w:t>
      </w:r>
      <w:r>
        <w:rPr>
          <w:rFonts w:hint="eastAsia"/>
          <w:color w:val="212121"/>
          <w:shd w:val="clear" w:color="auto" w:fill="FFFFFF"/>
        </w:rPr>
        <w:t>]</w:t>
      </w:r>
      <w:r>
        <w:rPr>
          <w:color w:val="212121"/>
          <w:shd w:val="clear" w:color="auto" w:fill="FFFFFF"/>
        </w:rPr>
        <w:t xml:space="preserve"> Bischoff-</w:t>
      </w:r>
      <w:proofErr w:type="spellStart"/>
      <w:r>
        <w:rPr>
          <w:color w:val="212121"/>
          <w:shd w:val="clear" w:color="auto" w:fill="FFFFFF"/>
        </w:rPr>
        <w:t>Grethe</w:t>
      </w:r>
      <w:proofErr w:type="spellEnd"/>
      <w:r>
        <w:rPr>
          <w:color w:val="212121"/>
          <w:shd w:val="clear" w:color="auto" w:fill="FFFFFF"/>
        </w:rPr>
        <w:t xml:space="preserve"> A, </w:t>
      </w:r>
      <w:proofErr w:type="spellStart"/>
      <w:r>
        <w:rPr>
          <w:color w:val="212121"/>
          <w:shd w:val="clear" w:color="auto" w:fill="FFFFFF"/>
        </w:rPr>
        <w:t>Mccurdy</w:t>
      </w:r>
      <w:proofErr w:type="spellEnd"/>
      <w:r>
        <w:rPr>
          <w:color w:val="212121"/>
          <w:shd w:val="clear" w:color="auto" w:fill="FFFFFF"/>
        </w:rPr>
        <w:t xml:space="preserve"> D, </w:t>
      </w:r>
      <w:proofErr w:type="spellStart"/>
      <w:r>
        <w:rPr>
          <w:color w:val="212121"/>
          <w:shd w:val="clear" w:color="auto" w:fill="FFFFFF"/>
        </w:rPr>
        <w:t>Grenesko</w:t>
      </w:r>
      <w:proofErr w:type="spellEnd"/>
      <w:r>
        <w:rPr>
          <w:color w:val="212121"/>
          <w:shd w:val="clear" w:color="auto" w:fill="FFFFFF"/>
        </w:rPr>
        <w:t>-Stevens E, et al. Altered brain response to reward and punishment in adolescents with Anorexia nervosa[J]. Psychiatry Res,2013, 214 (3): 331-40.</w:t>
      </w:r>
    </w:p>
    <w:p w14:paraId="76E43E98" w14:textId="77777777" w:rsidR="00863EFC" w:rsidRDefault="00056780" w:rsidP="00EC5E14">
      <w:pPr>
        <w:spacing w:line="360" w:lineRule="auto"/>
        <w:rPr>
          <w:color w:val="212121"/>
          <w:shd w:val="clear" w:color="auto" w:fill="FFFFFF"/>
        </w:rPr>
      </w:pPr>
      <w:r>
        <w:rPr>
          <w:rFonts w:hint="eastAsia"/>
          <w:color w:val="212121"/>
          <w:shd w:val="clear" w:color="auto" w:fill="FFFFFF"/>
        </w:rPr>
        <w:t>[3</w:t>
      </w:r>
      <w:r>
        <w:rPr>
          <w:color w:val="212121"/>
          <w:shd w:val="clear" w:color="auto" w:fill="FFFFFF"/>
        </w:rPr>
        <w:t>1</w:t>
      </w:r>
      <w:r>
        <w:rPr>
          <w:rFonts w:hint="eastAsia"/>
          <w:color w:val="212121"/>
          <w:shd w:val="clear" w:color="auto" w:fill="FFFFFF"/>
        </w:rPr>
        <w:t>]</w:t>
      </w:r>
      <w:r>
        <w:rPr>
          <w:color w:val="212121"/>
          <w:shd w:val="clear" w:color="auto" w:fill="FFFFFF"/>
        </w:rPr>
        <w:t xml:space="preserve"> Miyake Y, Okamoto Y, Onoda K, et al. Brain activation during the perception of stressful word stimuli concerning interpersonal relationships in anorexia nervosa patients with high degrees of alexithymia in an fMRI paradigm[J]. Psychiatry Res, 2012, 201(2):113-119.</w:t>
      </w:r>
    </w:p>
    <w:p w14:paraId="2D42404F" w14:textId="77777777" w:rsidR="00863EFC" w:rsidRDefault="00056780" w:rsidP="00EC5E14">
      <w:pPr>
        <w:pStyle w:val="a3"/>
        <w:spacing w:line="360" w:lineRule="auto"/>
        <w:rPr>
          <w:color w:val="212121"/>
          <w:shd w:val="clear" w:color="auto" w:fill="FFFFFF"/>
        </w:rPr>
      </w:pPr>
      <w:r>
        <w:rPr>
          <w:rFonts w:hint="eastAsia"/>
          <w:color w:val="212121"/>
          <w:shd w:val="clear" w:color="auto" w:fill="FFFFFF"/>
        </w:rPr>
        <w:lastRenderedPageBreak/>
        <w:t>[3</w:t>
      </w:r>
      <w:r>
        <w:rPr>
          <w:color w:val="212121"/>
          <w:shd w:val="clear" w:color="auto" w:fill="FFFFFF"/>
        </w:rPr>
        <w:t>2</w:t>
      </w:r>
      <w:r>
        <w:rPr>
          <w:rFonts w:hint="eastAsia"/>
          <w:color w:val="212121"/>
          <w:shd w:val="clear" w:color="auto" w:fill="FFFFFF"/>
        </w:rPr>
        <w:t>]</w:t>
      </w:r>
      <w:r>
        <w:rPr>
          <w:color w:val="212121"/>
          <w:shd w:val="clear" w:color="auto" w:fill="FFFFFF"/>
        </w:rPr>
        <w:t xml:space="preserve"> </w:t>
      </w:r>
      <w:proofErr w:type="spellStart"/>
      <w:r>
        <w:rPr>
          <w:color w:val="212121"/>
          <w:shd w:val="clear" w:color="auto" w:fill="FFFFFF"/>
        </w:rPr>
        <w:t>Bersani</w:t>
      </w:r>
      <w:proofErr w:type="spellEnd"/>
      <w:r>
        <w:rPr>
          <w:color w:val="212121"/>
          <w:shd w:val="clear" w:color="auto" w:fill="FFFFFF"/>
        </w:rPr>
        <w:t xml:space="preserve"> F S, </w:t>
      </w:r>
      <w:proofErr w:type="spellStart"/>
      <w:r>
        <w:rPr>
          <w:color w:val="212121"/>
          <w:shd w:val="clear" w:color="auto" w:fill="FFFFFF"/>
        </w:rPr>
        <w:t>Minichino</w:t>
      </w:r>
      <w:proofErr w:type="spellEnd"/>
      <w:r>
        <w:rPr>
          <w:color w:val="212121"/>
          <w:shd w:val="clear" w:color="auto" w:fill="FFFFFF"/>
        </w:rPr>
        <w:t xml:space="preserve"> A, </w:t>
      </w:r>
      <w:proofErr w:type="spellStart"/>
      <w:r>
        <w:rPr>
          <w:color w:val="212121"/>
          <w:shd w:val="clear" w:color="auto" w:fill="FFFFFF"/>
        </w:rPr>
        <w:t>Enticott</w:t>
      </w:r>
      <w:proofErr w:type="spellEnd"/>
      <w:r>
        <w:rPr>
          <w:color w:val="212121"/>
          <w:shd w:val="clear" w:color="auto" w:fill="FFFFFF"/>
        </w:rPr>
        <w:t xml:space="preserve"> P G, et al. Deep transcranial magnetic stimulation as a treatment for psychiatric disorders: a comprehensive review[J]. European Psychiatry, 2013, 28(1): 30-39. </w:t>
      </w:r>
    </w:p>
    <w:p w14:paraId="61A9F089" w14:textId="77777777" w:rsidR="00863EFC" w:rsidRDefault="00056780" w:rsidP="00EC5E14">
      <w:pPr>
        <w:pStyle w:val="a3"/>
        <w:spacing w:line="360" w:lineRule="auto"/>
        <w:rPr>
          <w:color w:val="212121"/>
          <w:shd w:val="clear" w:color="auto" w:fill="FFFFFF"/>
        </w:rPr>
      </w:pPr>
      <w:r>
        <w:rPr>
          <w:rFonts w:hint="eastAsia"/>
          <w:color w:val="212121"/>
          <w:shd w:val="clear" w:color="auto" w:fill="FFFFFF"/>
        </w:rPr>
        <w:t>[3</w:t>
      </w:r>
      <w:r>
        <w:rPr>
          <w:color w:val="212121"/>
          <w:shd w:val="clear" w:color="auto" w:fill="FFFFFF"/>
        </w:rPr>
        <w:t>3</w:t>
      </w:r>
      <w:r>
        <w:rPr>
          <w:rFonts w:hint="eastAsia"/>
          <w:color w:val="212121"/>
          <w:shd w:val="clear" w:color="auto" w:fill="FFFFFF"/>
        </w:rPr>
        <w:t>]</w:t>
      </w:r>
      <w:r>
        <w:rPr>
          <w:color w:val="212121"/>
          <w:shd w:val="clear" w:color="auto" w:fill="FFFFFF"/>
        </w:rPr>
        <w:t xml:space="preserve"> Roth Y, </w:t>
      </w:r>
      <w:proofErr w:type="spellStart"/>
      <w:r>
        <w:rPr>
          <w:color w:val="212121"/>
          <w:shd w:val="clear" w:color="auto" w:fill="FFFFFF"/>
        </w:rPr>
        <w:t>Zangen</w:t>
      </w:r>
      <w:proofErr w:type="spellEnd"/>
      <w:r>
        <w:rPr>
          <w:color w:val="212121"/>
          <w:shd w:val="clear" w:color="auto" w:fill="FFFFFF"/>
        </w:rPr>
        <w:t xml:space="preserve"> A, Hallett M. A coil design for transcranial magnetic stimulation of deep brain regions[J]. Journal of Clinical Neurophysiology, 2002, 19(4): 361-370.</w:t>
      </w:r>
    </w:p>
    <w:p w14:paraId="4F7DAFCE" w14:textId="77777777" w:rsidR="00863EFC" w:rsidRDefault="00056780" w:rsidP="00EC5E14">
      <w:pPr>
        <w:pStyle w:val="a3"/>
        <w:spacing w:line="360" w:lineRule="auto"/>
      </w:pPr>
      <w:r>
        <w:rPr>
          <w:rFonts w:hint="eastAsia"/>
        </w:rPr>
        <w:t>[3</w:t>
      </w:r>
      <w:r>
        <w:t>4</w:t>
      </w:r>
      <w:r>
        <w:rPr>
          <w:rFonts w:hint="eastAsia"/>
        </w:rPr>
        <w:t>]</w:t>
      </w:r>
      <w:r>
        <w:t xml:space="preserve"> Roth Y, </w:t>
      </w:r>
      <w:proofErr w:type="spellStart"/>
      <w:r>
        <w:t>Tendler</w:t>
      </w:r>
      <w:proofErr w:type="spellEnd"/>
      <w:r>
        <w:t xml:space="preserve"> A, </w:t>
      </w:r>
      <w:proofErr w:type="spellStart"/>
      <w:r>
        <w:t>Arikan</w:t>
      </w:r>
      <w:proofErr w:type="spellEnd"/>
      <w:r>
        <w:t xml:space="preserve"> M K, et al. Real-world efficacy of deep TMS for obsessive-compulsive disorder: post-marketing data collected from twenty-two clinical sites[J]. Journal of psychiatric research, 2021, 137: 667-672.</w:t>
      </w:r>
    </w:p>
    <w:p w14:paraId="23CE4B3A" w14:textId="77777777" w:rsidR="00863EFC" w:rsidRDefault="00056780" w:rsidP="00EC5E14">
      <w:pPr>
        <w:pStyle w:val="a3"/>
        <w:spacing w:line="360" w:lineRule="auto"/>
      </w:pPr>
      <w:r>
        <w:rPr>
          <w:rFonts w:hint="eastAsia"/>
        </w:rPr>
        <w:t>[3</w:t>
      </w:r>
      <w:r>
        <w:t>5</w:t>
      </w:r>
      <w:r>
        <w:rPr>
          <w:rFonts w:hint="eastAsia"/>
        </w:rPr>
        <w:t>]</w:t>
      </w:r>
      <w:r>
        <w:t xml:space="preserve"> Carmi L, </w:t>
      </w:r>
      <w:proofErr w:type="spellStart"/>
      <w:r>
        <w:t>Alyagon</w:t>
      </w:r>
      <w:proofErr w:type="spellEnd"/>
      <w:r>
        <w:t xml:space="preserve"> U, Barnea-</w:t>
      </w:r>
      <w:proofErr w:type="spellStart"/>
      <w:r>
        <w:t>Ygael</w:t>
      </w:r>
      <w:proofErr w:type="spellEnd"/>
      <w:r>
        <w:t xml:space="preserve"> N, et al. Clinical and electrophysiological outcomes of deep TMS over the medial prefrontal and anterior cingulate cortices in OCD patients[J]. Brain Stimulation, 2018 11(1):158-165.</w:t>
      </w:r>
    </w:p>
    <w:p w14:paraId="3C28BE4C" w14:textId="77777777" w:rsidR="00863EFC" w:rsidRDefault="00056780" w:rsidP="00EC5E14">
      <w:pPr>
        <w:pStyle w:val="a3"/>
        <w:spacing w:line="360" w:lineRule="auto"/>
      </w:pPr>
      <w:r>
        <w:rPr>
          <w:rFonts w:hint="eastAsia"/>
        </w:rPr>
        <w:t>[3</w:t>
      </w:r>
      <w:r>
        <w:t>6</w:t>
      </w:r>
      <w:r>
        <w:rPr>
          <w:rFonts w:hint="eastAsia"/>
        </w:rPr>
        <w:t>]</w:t>
      </w:r>
      <w:r>
        <w:t xml:space="preserve"> Carmi L, </w:t>
      </w:r>
      <w:proofErr w:type="spellStart"/>
      <w:r>
        <w:t>Tendler</w:t>
      </w:r>
      <w:proofErr w:type="spellEnd"/>
      <w:r>
        <w:t xml:space="preserve"> A, </w:t>
      </w:r>
      <w:proofErr w:type="spellStart"/>
      <w:r>
        <w:t>Bystritsky</w:t>
      </w:r>
      <w:proofErr w:type="spellEnd"/>
      <w:r>
        <w:t xml:space="preserve"> A, et al. Efficacy and safety of deep transcranial magnetic stimulation for obsessive-compulsive disorder: a prospective multicenter randomized double-blind placebo-controlled trial[J]. American Journal of Psychiatry, 2019, 176(11): 931-938.</w:t>
      </w:r>
    </w:p>
    <w:p w14:paraId="0219355E" w14:textId="77777777" w:rsidR="00863EFC" w:rsidRDefault="00056780" w:rsidP="00EC5E14">
      <w:pPr>
        <w:pStyle w:val="a3"/>
        <w:spacing w:line="360" w:lineRule="auto"/>
      </w:pPr>
      <w:r>
        <w:rPr>
          <w:rFonts w:hint="eastAsia"/>
          <w:lang w:val="de-DE"/>
        </w:rPr>
        <w:t>[3</w:t>
      </w:r>
      <w:r>
        <w:rPr>
          <w:lang w:val="de-DE"/>
        </w:rPr>
        <w:t>7</w:t>
      </w:r>
      <w:r>
        <w:rPr>
          <w:rFonts w:hint="eastAsia"/>
          <w:lang w:val="de-DE"/>
        </w:rPr>
        <w:t>]</w:t>
      </w:r>
      <w:r>
        <w:rPr>
          <w:lang w:val="de-DE"/>
        </w:rPr>
        <w:t xml:space="preserve"> Lipsman N, Lam E, Volpini M, et al. </w:t>
      </w:r>
      <w:r>
        <w:t>Deep brain stimulation of the subcallosal cingulate for treatment-refractory anorexia nervosa: 1 year follow-up of an open-label trial[J]. The Lancet Psychiatry, 2017, 4(4): 285-294.</w:t>
      </w:r>
    </w:p>
    <w:p w14:paraId="1C20FCC4" w14:textId="77777777" w:rsidR="00863EFC" w:rsidRDefault="00056780" w:rsidP="00EC5E14">
      <w:pPr>
        <w:pStyle w:val="a3"/>
        <w:spacing w:line="360" w:lineRule="auto"/>
      </w:pPr>
      <w:r>
        <w:rPr>
          <w:rFonts w:hint="eastAsia"/>
        </w:rPr>
        <w:t>[3</w:t>
      </w:r>
      <w:r>
        <w:t>8</w:t>
      </w:r>
      <w:r>
        <w:rPr>
          <w:rFonts w:hint="eastAsia"/>
        </w:rPr>
        <w:t>]</w:t>
      </w:r>
      <w:r>
        <w:t xml:space="preserve"> Hsu T I, Nguyen A, Gupta N, et al. Effectiveness of Deep Brain Stimulation in Treatment of Anorexia Nervosa and Obesity: A Systematic Review[J]. World Neurosurgery, 2022.</w:t>
      </w:r>
    </w:p>
    <w:p w14:paraId="388DA5BA" w14:textId="77777777" w:rsidR="00863EFC" w:rsidRDefault="00056780" w:rsidP="00EC5E14">
      <w:pPr>
        <w:pStyle w:val="a3"/>
        <w:spacing w:line="360" w:lineRule="auto"/>
      </w:pPr>
      <w:r>
        <w:rPr>
          <w:rFonts w:hint="eastAsia"/>
        </w:rPr>
        <w:t>[3</w:t>
      </w:r>
      <w:r>
        <w:t>9</w:t>
      </w:r>
      <w:r>
        <w:rPr>
          <w:rFonts w:hint="eastAsia"/>
        </w:rPr>
        <w:t>]</w:t>
      </w:r>
      <w:r>
        <w:t xml:space="preserve"> </w:t>
      </w:r>
      <w:proofErr w:type="spellStart"/>
      <w:r>
        <w:t>Karaszewska</w:t>
      </w:r>
      <w:proofErr w:type="spellEnd"/>
      <w:r>
        <w:t xml:space="preserve"> D, </w:t>
      </w:r>
      <w:proofErr w:type="spellStart"/>
      <w:r>
        <w:t>Cleintuar</w:t>
      </w:r>
      <w:proofErr w:type="spellEnd"/>
      <w:r>
        <w:t xml:space="preserve"> P, </w:t>
      </w:r>
      <w:proofErr w:type="spellStart"/>
      <w:r>
        <w:t>Oudijn</w:t>
      </w:r>
      <w:proofErr w:type="spellEnd"/>
      <w:r>
        <w:t xml:space="preserve"> M, et al. Efficacy and safety of deep brain stimulation for treatment-refractory anorexia nervosa: a systematic review and meta-analysis[J]. Translational Psychiatry, 2022, 12(1): 333.</w:t>
      </w:r>
    </w:p>
    <w:p w14:paraId="2D1B95BB" w14:textId="77777777" w:rsidR="00863EFC" w:rsidRDefault="00863EFC" w:rsidP="00EC5E14">
      <w:pPr>
        <w:pStyle w:val="a3"/>
        <w:spacing w:line="360" w:lineRule="auto"/>
      </w:pPr>
    </w:p>
    <w:p w14:paraId="164BF383" w14:textId="77777777" w:rsidR="00863EFC" w:rsidRDefault="00056780" w:rsidP="00EC5E14">
      <w:pPr>
        <w:spacing w:line="360" w:lineRule="auto"/>
        <w:ind w:firstLineChars="100" w:firstLine="280"/>
        <w:rPr>
          <w:rFonts w:eastAsia="楷体"/>
          <w:b/>
          <w:color w:val="000000"/>
          <w:sz w:val="24"/>
          <w:szCs w:val="24"/>
        </w:rPr>
      </w:pPr>
      <w:r>
        <w:rPr>
          <w:color w:val="0070C0"/>
          <w:sz w:val="28"/>
          <w:szCs w:val="28"/>
        </w:rPr>
        <w:br w:type="page"/>
      </w:r>
      <w:r>
        <w:rPr>
          <w:rFonts w:eastAsia="楷体"/>
          <w:color w:val="0070C0"/>
          <w:sz w:val="28"/>
          <w:szCs w:val="28"/>
        </w:rPr>
        <w:lastRenderedPageBreak/>
        <w:t>2</w:t>
      </w:r>
      <w:r>
        <w:rPr>
          <w:rFonts w:eastAsia="楷体"/>
          <w:color w:val="0070C0"/>
          <w:sz w:val="28"/>
          <w:szCs w:val="28"/>
        </w:rPr>
        <w:t>．</w:t>
      </w:r>
      <w:r>
        <w:rPr>
          <w:rFonts w:eastAsia="楷体"/>
          <w:b/>
          <w:bCs/>
          <w:color w:val="0070C0"/>
          <w:sz w:val="28"/>
          <w:szCs w:val="28"/>
        </w:rPr>
        <w:t>项目的研究内容、研究目标，以及拟解决的关键科学问题</w:t>
      </w:r>
      <w:r>
        <w:rPr>
          <w:rFonts w:eastAsia="楷体"/>
          <w:color w:val="0070C0"/>
          <w:sz w:val="28"/>
          <w:szCs w:val="28"/>
        </w:rPr>
        <w:t>（此部分为重点阐述内容）</w:t>
      </w:r>
      <w:r>
        <w:rPr>
          <w:rFonts w:eastAsia="楷体"/>
          <w:b/>
          <w:bCs/>
          <w:color w:val="0070C0"/>
          <w:sz w:val="28"/>
          <w:szCs w:val="28"/>
        </w:rPr>
        <w:t>；</w:t>
      </w:r>
    </w:p>
    <w:p w14:paraId="7AC9B47D" w14:textId="77777777" w:rsidR="00863EFC" w:rsidRDefault="00056780" w:rsidP="00EC5E14">
      <w:pPr>
        <w:spacing w:beforeLines="50" w:before="156" w:afterLines="50" w:after="156" w:line="360" w:lineRule="auto"/>
        <w:rPr>
          <w:b/>
          <w:sz w:val="24"/>
          <w:szCs w:val="24"/>
        </w:rPr>
      </w:pPr>
      <w:r>
        <w:rPr>
          <w:b/>
          <w:sz w:val="24"/>
          <w:szCs w:val="24"/>
        </w:rPr>
        <w:t xml:space="preserve">2.1 </w:t>
      </w:r>
      <w:r>
        <w:rPr>
          <w:b/>
          <w:sz w:val="24"/>
          <w:szCs w:val="24"/>
        </w:rPr>
        <w:t>研究内容</w:t>
      </w:r>
    </w:p>
    <w:p w14:paraId="271E1FB0" w14:textId="77777777" w:rsidR="00863EFC" w:rsidRDefault="00056780" w:rsidP="00EC5E14">
      <w:pPr>
        <w:spacing w:beforeLines="50" w:before="156" w:afterLines="50" w:after="156" w:line="360" w:lineRule="auto"/>
        <w:ind w:firstLineChars="200" w:firstLine="480"/>
        <w:rPr>
          <w:b/>
          <w:color w:val="000000"/>
          <w:sz w:val="24"/>
          <w:szCs w:val="24"/>
        </w:rPr>
      </w:pPr>
      <w:r>
        <w:rPr>
          <w:sz w:val="24"/>
          <w:szCs w:val="24"/>
        </w:rPr>
        <w:t>本项目研究内容根据数据的采集时间点可分为采用横断面对</w:t>
      </w:r>
      <w:r>
        <w:rPr>
          <w:rFonts w:hint="eastAsia"/>
          <w:sz w:val="24"/>
          <w:szCs w:val="24"/>
        </w:rPr>
        <w:t>照研究</w:t>
      </w:r>
      <w:r>
        <w:rPr>
          <w:sz w:val="24"/>
          <w:szCs w:val="24"/>
        </w:rPr>
        <w:t>和随机对照</w:t>
      </w:r>
      <w:r>
        <w:rPr>
          <w:rFonts w:hint="eastAsia"/>
          <w:sz w:val="24"/>
          <w:szCs w:val="24"/>
        </w:rPr>
        <w:t>研究</w:t>
      </w:r>
      <w:r>
        <w:rPr>
          <w:sz w:val="24"/>
          <w:szCs w:val="24"/>
        </w:rPr>
        <w:t>两个部分，主要有以下三方面内容：</w:t>
      </w:r>
    </w:p>
    <w:p w14:paraId="49B27B94" w14:textId="77777777" w:rsidR="00863EFC" w:rsidRDefault="00056780" w:rsidP="00EC5E14">
      <w:pPr>
        <w:spacing w:beforeLines="50" w:before="156" w:afterLines="50" w:after="156" w:line="360" w:lineRule="auto"/>
        <w:ind w:firstLineChars="200" w:firstLine="482"/>
        <w:rPr>
          <w:sz w:val="24"/>
          <w:szCs w:val="24"/>
        </w:rPr>
      </w:pPr>
      <w:r>
        <w:rPr>
          <w:b/>
          <w:color w:val="000000"/>
          <w:sz w:val="24"/>
          <w:szCs w:val="24"/>
        </w:rPr>
        <w:t>（</w:t>
      </w:r>
      <w:r>
        <w:rPr>
          <w:b/>
          <w:color w:val="000000"/>
          <w:sz w:val="24"/>
          <w:szCs w:val="24"/>
        </w:rPr>
        <w:t>1</w:t>
      </w:r>
      <w:r>
        <w:rPr>
          <w:b/>
          <w:color w:val="000000"/>
          <w:sz w:val="24"/>
          <w:szCs w:val="24"/>
        </w:rPr>
        <w:t>）</w:t>
      </w:r>
      <w:r>
        <w:rPr>
          <w:b/>
          <w:bCs/>
          <w:color w:val="000000"/>
          <w:sz w:val="24"/>
          <w:szCs w:val="24"/>
        </w:rPr>
        <w:t>AN</w:t>
      </w:r>
      <w:r>
        <w:rPr>
          <w:b/>
          <w:bCs/>
          <w:color w:val="000000"/>
          <w:sz w:val="24"/>
          <w:szCs w:val="24"/>
        </w:rPr>
        <w:t>患者的</w:t>
      </w:r>
      <w:r>
        <w:rPr>
          <w:b/>
          <w:bCs/>
          <w:color w:val="000000"/>
          <w:sz w:val="24"/>
          <w:szCs w:val="24"/>
        </w:rPr>
        <w:t>ACC</w:t>
      </w:r>
      <w:r>
        <w:rPr>
          <w:b/>
          <w:bCs/>
          <w:color w:val="000000"/>
          <w:sz w:val="24"/>
          <w:szCs w:val="24"/>
        </w:rPr>
        <w:t>脑区及相关</w:t>
      </w:r>
      <w:r>
        <w:rPr>
          <w:rFonts w:hint="eastAsia"/>
          <w:b/>
          <w:bCs/>
          <w:color w:val="000000"/>
          <w:sz w:val="24"/>
          <w:szCs w:val="24"/>
        </w:rPr>
        <w:t>脑</w:t>
      </w:r>
      <w:r>
        <w:rPr>
          <w:b/>
          <w:bCs/>
          <w:color w:val="000000"/>
          <w:sz w:val="24"/>
          <w:szCs w:val="24"/>
        </w:rPr>
        <w:t>网络的横断面对照</w:t>
      </w:r>
      <w:r>
        <w:rPr>
          <w:rFonts w:hint="eastAsia"/>
          <w:b/>
          <w:bCs/>
          <w:color w:val="000000"/>
          <w:sz w:val="24"/>
          <w:szCs w:val="24"/>
        </w:rPr>
        <w:t>及纵向随访</w:t>
      </w:r>
      <w:r>
        <w:rPr>
          <w:b/>
          <w:bCs/>
          <w:color w:val="000000"/>
          <w:sz w:val="24"/>
          <w:szCs w:val="24"/>
        </w:rPr>
        <w:t>研究</w:t>
      </w:r>
    </w:p>
    <w:p w14:paraId="5F3BB208" w14:textId="2ABF5FF5" w:rsidR="00863EFC" w:rsidRDefault="00056780" w:rsidP="00EC5E14">
      <w:pPr>
        <w:pStyle w:val="af4"/>
        <w:spacing w:line="360" w:lineRule="auto"/>
        <w:ind w:firstLine="480"/>
        <w:rPr>
          <w:b/>
          <w:color w:val="000000"/>
          <w:sz w:val="24"/>
          <w:szCs w:val="24"/>
        </w:rPr>
      </w:pPr>
      <w:r>
        <w:rPr>
          <w:sz w:val="24"/>
          <w:szCs w:val="24"/>
        </w:rPr>
        <w:t>本项目将对</w:t>
      </w:r>
      <w:r>
        <w:rPr>
          <w:sz w:val="24"/>
          <w:szCs w:val="24"/>
        </w:rPr>
        <w:t>100</w:t>
      </w:r>
      <w:r>
        <w:rPr>
          <w:sz w:val="24"/>
          <w:szCs w:val="24"/>
        </w:rPr>
        <w:t>例</w:t>
      </w:r>
      <w:r>
        <w:rPr>
          <w:sz w:val="24"/>
          <w:szCs w:val="24"/>
        </w:rPr>
        <w:t>AN</w:t>
      </w:r>
      <w:r>
        <w:rPr>
          <w:sz w:val="24"/>
          <w:szCs w:val="24"/>
        </w:rPr>
        <w:t>患者与</w:t>
      </w:r>
      <w:r>
        <w:rPr>
          <w:sz w:val="24"/>
          <w:szCs w:val="24"/>
        </w:rPr>
        <w:t>50</w:t>
      </w:r>
      <w:r>
        <w:rPr>
          <w:sz w:val="24"/>
          <w:szCs w:val="24"/>
        </w:rPr>
        <w:t>名健康对照</w:t>
      </w:r>
      <w:r>
        <w:rPr>
          <w:rFonts w:hint="eastAsia"/>
          <w:sz w:val="24"/>
          <w:szCs w:val="24"/>
        </w:rPr>
        <w:t>(</w:t>
      </w:r>
      <w:r>
        <w:rPr>
          <w:sz w:val="24"/>
          <w:szCs w:val="24"/>
        </w:rPr>
        <w:t>Healthy controls, HCs</w:t>
      </w:r>
      <w:r>
        <w:rPr>
          <w:rFonts w:hint="eastAsia"/>
          <w:sz w:val="24"/>
          <w:szCs w:val="24"/>
        </w:rPr>
        <w:t>)</w:t>
      </w:r>
      <w:r>
        <w:rPr>
          <w:sz w:val="24"/>
          <w:szCs w:val="24"/>
        </w:rPr>
        <w:t>进行横断面对照研究，</w:t>
      </w:r>
      <w:r>
        <w:rPr>
          <w:rFonts w:hint="eastAsia"/>
          <w:sz w:val="24"/>
          <w:szCs w:val="24"/>
        </w:rPr>
        <w:t>同时对</w:t>
      </w:r>
      <w:r>
        <w:rPr>
          <w:rFonts w:hint="eastAsia"/>
          <w:sz w:val="24"/>
          <w:szCs w:val="24"/>
        </w:rPr>
        <w:t>1</w:t>
      </w:r>
      <w:r>
        <w:rPr>
          <w:sz w:val="24"/>
          <w:szCs w:val="24"/>
        </w:rPr>
        <w:t>00</w:t>
      </w:r>
      <w:r>
        <w:rPr>
          <w:rFonts w:hint="eastAsia"/>
          <w:sz w:val="24"/>
          <w:szCs w:val="24"/>
        </w:rPr>
        <w:t>例</w:t>
      </w:r>
      <w:r>
        <w:rPr>
          <w:rFonts w:hint="eastAsia"/>
          <w:sz w:val="24"/>
          <w:szCs w:val="24"/>
        </w:rPr>
        <w:t>A</w:t>
      </w:r>
      <w:r>
        <w:rPr>
          <w:sz w:val="24"/>
          <w:szCs w:val="24"/>
        </w:rPr>
        <w:t>N</w:t>
      </w:r>
      <w:r>
        <w:rPr>
          <w:rFonts w:hint="eastAsia"/>
          <w:sz w:val="24"/>
          <w:szCs w:val="24"/>
        </w:rPr>
        <w:t>患者治疗</w:t>
      </w:r>
      <w:r w:rsidR="00CE578E">
        <w:rPr>
          <w:rFonts w:hint="eastAsia"/>
          <w:sz w:val="24"/>
          <w:szCs w:val="24"/>
        </w:rPr>
        <w:t>前后</w:t>
      </w:r>
      <w:r>
        <w:rPr>
          <w:rFonts w:hint="eastAsia"/>
          <w:sz w:val="24"/>
          <w:szCs w:val="24"/>
        </w:rPr>
        <w:t>以及</w:t>
      </w:r>
      <w:r w:rsidR="009E1CD6">
        <w:rPr>
          <w:rFonts w:hint="eastAsia"/>
          <w:sz w:val="24"/>
          <w:szCs w:val="24"/>
        </w:rPr>
        <w:t>治疗</w:t>
      </w:r>
      <w:r w:rsidR="00CE578E">
        <w:rPr>
          <w:rFonts w:hint="eastAsia"/>
          <w:sz w:val="24"/>
          <w:szCs w:val="24"/>
        </w:rPr>
        <w:t>结束</w:t>
      </w:r>
      <w:r w:rsidR="009E1CD6">
        <w:rPr>
          <w:rFonts w:hint="eastAsia"/>
          <w:sz w:val="24"/>
          <w:szCs w:val="24"/>
        </w:rPr>
        <w:t>后</w:t>
      </w:r>
      <w:r>
        <w:rPr>
          <w:rFonts w:hint="eastAsia"/>
          <w:sz w:val="24"/>
          <w:szCs w:val="24"/>
        </w:rPr>
        <w:t>3</w:t>
      </w:r>
      <w:r>
        <w:rPr>
          <w:rFonts w:hint="eastAsia"/>
          <w:sz w:val="24"/>
          <w:szCs w:val="24"/>
        </w:rPr>
        <w:t>个月</w:t>
      </w:r>
      <w:r w:rsidR="00CE578E">
        <w:rPr>
          <w:rFonts w:hint="eastAsia"/>
          <w:sz w:val="24"/>
          <w:szCs w:val="24"/>
        </w:rPr>
        <w:t>进行纵向</w:t>
      </w:r>
      <w:r>
        <w:rPr>
          <w:rFonts w:hint="eastAsia"/>
          <w:sz w:val="24"/>
          <w:szCs w:val="24"/>
        </w:rPr>
        <w:t>随访，</w:t>
      </w:r>
      <w:r>
        <w:rPr>
          <w:sz w:val="24"/>
          <w:szCs w:val="24"/>
        </w:rPr>
        <w:t>使用临床症状量表、心理学评估问卷、行为学实验及</w:t>
      </w:r>
      <w:r>
        <w:rPr>
          <w:sz w:val="24"/>
          <w:szCs w:val="24"/>
        </w:rPr>
        <w:t>fMRI</w:t>
      </w:r>
      <w:r>
        <w:rPr>
          <w:sz w:val="24"/>
          <w:szCs w:val="24"/>
        </w:rPr>
        <w:t>检查，</w:t>
      </w:r>
      <w:r w:rsidR="00CE578E">
        <w:rPr>
          <w:rFonts w:hint="eastAsia"/>
          <w:sz w:val="24"/>
          <w:szCs w:val="24"/>
        </w:rPr>
        <w:t>明确</w:t>
      </w:r>
      <w:r>
        <w:rPr>
          <w:sz w:val="24"/>
          <w:szCs w:val="24"/>
        </w:rPr>
        <w:t>AN</w:t>
      </w:r>
      <w:r>
        <w:rPr>
          <w:sz w:val="24"/>
          <w:szCs w:val="24"/>
        </w:rPr>
        <w:t>患者</w:t>
      </w:r>
      <w:r w:rsidR="009E1CD6">
        <w:rPr>
          <w:rFonts w:hint="eastAsia"/>
          <w:sz w:val="24"/>
          <w:szCs w:val="24"/>
        </w:rPr>
        <w:t>较健康对照存在</w:t>
      </w:r>
      <w:r w:rsidR="00CE578E">
        <w:rPr>
          <w:rFonts w:hint="eastAsia"/>
          <w:sz w:val="24"/>
          <w:szCs w:val="24"/>
        </w:rPr>
        <w:t>“</w:t>
      </w:r>
      <w:r w:rsidR="009E1CD6">
        <w:rPr>
          <w:rFonts w:hint="eastAsia"/>
          <w:sz w:val="24"/>
          <w:szCs w:val="24"/>
        </w:rPr>
        <w:t>A</w:t>
      </w:r>
      <w:r w:rsidR="009E1CD6">
        <w:rPr>
          <w:sz w:val="24"/>
          <w:szCs w:val="24"/>
        </w:rPr>
        <w:t>N-</w:t>
      </w:r>
      <w:r w:rsidR="009E1CD6">
        <w:rPr>
          <w:rFonts w:hint="eastAsia"/>
          <w:sz w:val="24"/>
          <w:szCs w:val="24"/>
        </w:rPr>
        <w:t>A</w:t>
      </w:r>
      <w:r w:rsidR="009E1CD6">
        <w:rPr>
          <w:sz w:val="24"/>
          <w:szCs w:val="24"/>
        </w:rPr>
        <w:t>CC</w:t>
      </w:r>
      <w:r w:rsidR="009E1CD6">
        <w:rPr>
          <w:rFonts w:hint="eastAsia"/>
          <w:sz w:val="24"/>
          <w:szCs w:val="24"/>
        </w:rPr>
        <w:t>病理网络</w:t>
      </w:r>
      <w:r w:rsidR="00FB4147">
        <w:rPr>
          <w:rFonts w:hint="eastAsia"/>
          <w:sz w:val="24"/>
          <w:szCs w:val="24"/>
        </w:rPr>
        <w:t>”</w:t>
      </w:r>
      <w:r w:rsidR="009E1CD6">
        <w:rPr>
          <w:rFonts w:hint="eastAsia"/>
          <w:sz w:val="24"/>
          <w:szCs w:val="24"/>
        </w:rPr>
        <w:t>，并探索</w:t>
      </w:r>
      <w:r w:rsidR="009E1CD6">
        <w:rPr>
          <w:rFonts w:hint="eastAsia"/>
          <w:sz w:val="24"/>
          <w:szCs w:val="24"/>
        </w:rPr>
        <w:t>A</w:t>
      </w:r>
      <w:r w:rsidR="009E1CD6">
        <w:rPr>
          <w:sz w:val="24"/>
          <w:szCs w:val="24"/>
        </w:rPr>
        <w:t>N</w:t>
      </w:r>
      <w:r w:rsidR="009E1CD6">
        <w:rPr>
          <w:rFonts w:hint="eastAsia"/>
          <w:sz w:val="24"/>
          <w:szCs w:val="24"/>
        </w:rPr>
        <w:t>患者</w:t>
      </w:r>
      <w:r>
        <w:rPr>
          <w:rFonts w:hint="eastAsia"/>
          <w:sz w:val="24"/>
          <w:szCs w:val="24"/>
        </w:rPr>
        <w:t>在</w:t>
      </w:r>
      <w:r>
        <w:rPr>
          <w:sz w:val="24"/>
          <w:szCs w:val="24"/>
        </w:rPr>
        <w:t>进食障碍核心症状、情绪调节</w:t>
      </w:r>
      <w:r w:rsidR="00EE6819">
        <w:rPr>
          <w:rFonts w:hint="eastAsia"/>
          <w:sz w:val="24"/>
          <w:szCs w:val="24"/>
        </w:rPr>
        <w:t>能力</w:t>
      </w:r>
      <w:r w:rsidR="009E1CD6">
        <w:rPr>
          <w:rFonts w:hint="eastAsia"/>
          <w:sz w:val="24"/>
          <w:szCs w:val="24"/>
        </w:rPr>
        <w:t>、体重</w:t>
      </w:r>
      <w:r>
        <w:rPr>
          <w:sz w:val="24"/>
          <w:szCs w:val="24"/>
        </w:rPr>
        <w:t>等方面</w:t>
      </w:r>
      <w:r>
        <w:rPr>
          <w:rFonts w:hint="eastAsia"/>
          <w:sz w:val="24"/>
          <w:szCs w:val="24"/>
        </w:rPr>
        <w:t>改善与</w:t>
      </w:r>
      <w:r>
        <w:rPr>
          <w:rFonts w:hint="eastAsia"/>
          <w:sz w:val="24"/>
          <w:szCs w:val="24"/>
        </w:rPr>
        <w:t>A</w:t>
      </w:r>
      <w:r>
        <w:rPr>
          <w:sz w:val="24"/>
          <w:szCs w:val="24"/>
        </w:rPr>
        <w:t>CC</w:t>
      </w:r>
      <w:r w:rsidR="009E1CD6">
        <w:rPr>
          <w:rFonts w:hint="eastAsia"/>
          <w:sz w:val="24"/>
          <w:szCs w:val="24"/>
        </w:rPr>
        <w:t>脑区</w:t>
      </w:r>
      <w:r>
        <w:rPr>
          <w:rFonts w:hint="eastAsia"/>
          <w:sz w:val="24"/>
          <w:szCs w:val="24"/>
        </w:rPr>
        <w:t>活动下降之间的关系</w:t>
      </w:r>
      <w:r>
        <w:rPr>
          <w:color w:val="000000"/>
          <w:sz w:val="24"/>
          <w:szCs w:val="24"/>
        </w:rPr>
        <w:t>。</w:t>
      </w:r>
      <w:r>
        <w:rPr>
          <w:b/>
          <w:bCs/>
          <w:color w:val="000000"/>
          <w:sz w:val="24"/>
          <w:szCs w:val="24"/>
        </w:rPr>
        <w:t>验证</w:t>
      </w:r>
      <w:r w:rsidR="00CE578E">
        <w:rPr>
          <w:rFonts w:hint="eastAsia"/>
          <w:sz w:val="24"/>
          <w:szCs w:val="24"/>
        </w:rPr>
        <w:t>A</w:t>
      </w:r>
      <w:r w:rsidR="00CE578E">
        <w:rPr>
          <w:sz w:val="24"/>
          <w:szCs w:val="24"/>
        </w:rPr>
        <w:t>N</w:t>
      </w:r>
      <w:r w:rsidR="00CE578E" w:rsidRPr="0009369B">
        <w:rPr>
          <w:rFonts w:hint="eastAsia"/>
          <w:b/>
          <w:bCs/>
          <w:sz w:val="24"/>
          <w:szCs w:val="24"/>
        </w:rPr>
        <w:t>发病的“</w:t>
      </w:r>
      <w:r w:rsidR="00CE578E" w:rsidRPr="0009369B">
        <w:rPr>
          <w:rFonts w:hint="eastAsia"/>
          <w:b/>
          <w:bCs/>
          <w:sz w:val="24"/>
          <w:szCs w:val="24"/>
        </w:rPr>
        <w:t>A</w:t>
      </w:r>
      <w:r w:rsidR="00CE578E" w:rsidRPr="0009369B">
        <w:rPr>
          <w:b/>
          <w:bCs/>
          <w:sz w:val="24"/>
          <w:szCs w:val="24"/>
        </w:rPr>
        <w:t>N-</w:t>
      </w:r>
      <w:r w:rsidR="00CE578E" w:rsidRPr="0009369B">
        <w:rPr>
          <w:rFonts w:hint="eastAsia"/>
          <w:b/>
          <w:bCs/>
          <w:sz w:val="24"/>
          <w:szCs w:val="24"/>
        </w:rPr>
        <w:t>A</w:t>
      </w:r>
      <w:r w:rsidR="00CE578E" w:rsidRPr="0009369B">
        <w:rPr>
          <w:b/>
          <w:bCs/>
          <w:sz w:val="24"/>
          <w:szCs w:val="24"/>
        </w:rPr>
        <w:t>CC</w:t>
      </w:r>
      <w:r w:rsidR="00CE578E" w:rsidRPr="0009369B">
        <w:rPr>
          <w:rFonts w:hint="eastAsia"/>
          <w:b/>
          <w:bCs/>
          <w:sz w:val="24"/>
          <w:szCs w:val="24"/>
        </w:rPr>
        <w:t>病理网络</w:t>
      </w:r>
      <w:r w:rsidR="00FB4147">
        <w:rPr>
          <w:rFonts w:hint="eastAsia"/>
          <w:b/>
          <w:bCs/>
          <w:sz w:val="24"/>
          <w:szCs w:val="24"/>
        </w:rPr>
        <w:t>”</w:t>
      </w:r>
      <w:r w:rsidR="00CE578E" w:rsidRPr="0009369B">
        <w:rPr>
          <w:rFonts w:hint="eastAsia"/>
          <w:b/>
          <w:bCs/>
          <w:sz w:val="24"/>
          <w:szCs w:val="24"/>
        </w:rPr>
        <w:t>假说</w:t>
      </w:r>
      <w:r>
        <w:rPr>
          <w:b/>
          <w:bCs/>
          <w:color w:val="000000"/>
          <w:sz w:val="24"/>
          <w:szCs w:val="24"/>
        </w:rPr>
        <w:t>：</w:t>
      </w:r>
      <w:r>
        <w:rPr>
          <w:sz w:val="24"/>
          <w:szCs w:val="24"/>
        </w:rPr>
        <w:t>AN</w:t>
      </w:r>
      <w:r>
        <w:rPr>
          <w:sz w:val="24"/>
          <w:szCs w:val="24"/>
        </w:rPr>
        <w:t>患者存在</w:t>
      </w:r>
      <w:r>
        <w:rPr>
          <w:sz w:val="24"/>
          <w:szCs w:val="24"/>
        </w:rPr>
        <w:t>ACC</w:t>
      </w:r>
      <w:r>
        <w:rPr>
          <w:bCs/>
          <w:sz w:val="24"/>
          <w:szCs w:val="24"/>
        </w:rPr>
        <w:t>脑区过度激活、</w:t>
      </w:r>
      <w:r>
        <w:rPr>
          <w:sz w:val="24"/>
          <w:szCs w:val="24"/>
        </w:rPr>
        <w:t>ACC</w:t>
      </w:r>
      <w:r>
        <w:rPr>
          <w:sz w:val="24"/>
          <w:szCs w:val="24"/>
        </w:rPr>
        <w:t>与相关脑区（</w:t>
      </w:r>
      <w:r>
        <w:rPr>
          <w:sz w:val="24"/>
          <w:szCs w:val="24"/>
        </w:rPr>
        <w:t>PFC</w:t>
      </w:r>
      <w:r>
        <w:rPr>
          <w:sz w:val="24"/>
          <w:szCs w:val="24"/>
        </w:rPr>
        <w:t>、顶叶、</w:t>
      </w:r>
      <w:r w:rsidR="0053764B">
        <w:rPr>
          <w:rFonts w:hint="eastAsia"/>
          <w:sz w:val="24"/>
          <w:szCs w:val="24"/>
        </w:rPr>
        <w:t>楔前叶</w:t>
      </w:r>
      <w:r w:rsidR="0053764B">
        <w:rPr>
          <w:sz w:val="24"/>
          <w:szCs w:val="24"/>
        </w:rPr>
        <w:t>、</w:t>
      </w:r>
      <w:r>
        <w:rPr>
          <w:sz w:val="24"/>
          <w:szCs w:val="24"/>
        </w:rPr>
        <w:t>纹状体）之间连接异常。</w:t>
      </w:r>
    </w:p>
    <w:p w14:paraId="1029D1DF" w14:textId="77777777" w:rsidR="00863EFC" w:rsidRDefault="00056780" w:rsidP="00EC5E14">
      <w:pPr>
        <w:numPr>
          <w:ilvl w:val="0"/>
          <w:numId w:val="1"/>
        </w:numPr>
        <w:snapToGrid w:val="0"/>
        <w:spacing w:beforeLines="50" w:before="156" w:afterLines="50" w:after="156" w:line="360" w:lineRule="auto"/>
        <w:ind w:firstLine="482"/>
        <w:rPr>
          <w:sz w:val="24"/>
          <w:szCs w:val="24"/>
        </w:rPr>
      </w:pPr>
      <w:r>
        <w:rPr>
          <w:b/>
          <w:bCs/>
          <w:sz w:val="24"/>
          <w:szCs w:val="24"/>
        </w:rPr>
        <w:t>AN</w:t>
      </w:r>
      <w:r>
        <w:rPr>
          <w:b/>
          <w:bCs/>
          <w:sz w:val="24"/>
          <w:szCs w:val="24"/>
        </w:rPr>
        <w:t>患者团体</w:t>
      </w:r>
      <w:r>
        <w:rPr>
          <w:b/>
          <w:bCs/>
          <w:sz w:val="24"/>
          <w:szCs w:val="24"/>
        </w:rPr>
        <w:t>CBT</w:t>
      </w:r>
      <w:r>
        <w:rPr>
          <w:b/>
          <w:bCs/>
          <w:sz w:val="24"/>
          <w:szCs w:val="24"/>
        </w:rPr>
        <w:t>联合</w:t>
      </w:r>
      <w:proofErr w:type="spellStart"/>
      <w:r>
        <w:rPr>
          <w:b/>
          <w:bCs/>
          <w:sz w:val="24"/>
          <w:szCs w:val="24"/>
        </w:rPr>
        <w:t>dTMS</w:t>
      </w:r>
      <w:proofErr w:type="spellEnd"/>
      <w:r>
        <w:rPr>
          <w:b/>
          <w:bCs/>
          <w:sz w:val="24"/>
          <w:szCs w:val="24"/>
        </w:rPr>
        <w:t>治疗和单一团体</w:t>
      </w:r>
      <w:r>
        <w:rPr>
          <w:b/>
          <w:bCs/>
          <w:sz w:val="24"/>
          <w:szCs w:val="24"/>
        </w:rPr>
        <w:t>CBT</w:t>
      </w:r>
      <w:r>
        <w:rPr>
          <w:b/>
          <w:bCs/>
          <w:sz w:val="24"/>
          <w:szCs w:val="24"/>
        </w:rPr>
        <w:t>的随机对照研究</w:t>
      </w:r>
    </w:p>
    <w:p w14:paraId="2F65203E" w14:textId="295E79CE" w:rsidR="00863EFC" w:rsidRDefault="00056780" w:rsidP="00EC5E14">
      <w:pPr>
        <w:pStyle w:val="af4"/>
        <w:snapToGrid w:val="0"/>
        <w:spacing w:line="360" w:lineRule="auto"/>
        <w:ind w:firstLine="480"/>
        <w:rPr>
          <w:sz w:val="24"/>
          <w:szCs w:val="24"/>
        </w:rPr>
      </w:pPr>
      <w:r>
        <w:rPr>
          <w:sz w:val="24"/>
          <w:szCs w:val="24"/>
        </w:rPr>
        <w:t>本项目将对</w:t>
      </w:r>
      <w:r>
        <w:rPr>
          <w:sz w:val="24"/>
          <w:szCs w:val="24"/>
        </w:rPr>
        <w:t>100</w:t>
      </w:r>
      <w:r>
        <w:rPr>
          <w:sz w:val="24"/>
          <w:szCs w:val="24"/>
        </w:rPr>
        <w:t>例</w:t>
      </w:r>
      <w:r>
        <w:rPr>
          <w:sz w:val="24"/>
          <w:szCs w:val="24"/>
        </w:rPr>
        <w:t>AN</w:t>
      </w:r>
      <w:r>
        <w:rPr>
          <w:sz w:val="24"/>
          <w:szCs w:val="24"/>
        </w:rPr>
        <w:t>患者进行为期</w:t>
      </w:r>
      <w:r>
        <w:rPr>
          <w:sz w:val="24"/>
          <w:szCs w:val="24"/>
        </w:rPr>
        <w:t>6</w:t>
      </w:r>
      <w:r>
        <w:rPr>
          <w:sz w:val="24"/>
          <w:szCs w:val="24"/>
        </w:rPr>
        <w:t>周的临床随机对照研究，采用</w:t>
      </w:r>
      <w:r>
        <w:rPr>
          <w:sz w:val="24"/>
          <w:szCs w:val="24"/>
        </w:rPr>
        <w:t>1:1</w:t>
      </w:r>
      <w:r>
        <w:rPr>
          <w:sz w:val="24"/>
          <w:szCs w:val="24"/>
        </w:rPr>
        <w:t>随机分组，其中</w:t>
      </w:r>
      <w:r>
        <w:rPr>
          <w:sz w:val="24"/>
          <w:szCs w:val="24"/>
        </w:rPr>
        <w:t>50</w:t>
      </w:r>
      <w:r>
        <w:rPr>
          <w:sz w:val="24"/>
          <w:szCs w:val="24"/>
        </w:rPr>
        <w:t>例</w:t>
      </w:r>
      <w:r>
        <w:rPr>
          <w:sz w:val="24"/>
          <w:szCs w:val="24"/>
        </w:rPr>
        <w:t>AN</w:t>
      </w:r>
      <w:r>
        <w:rPr>
          <w:sz w:val="24"/>
          <w:szCs w:val="24"/>
        </w:rPr>
        <w:t>患者进行为期</w:t>
      </w:r>
      <w:r>
        <w:rPr>
          <w:sz w:val="24"/>
          <w:szCs w:val="24"/>
        </w:rPr>
        <w:t>6</w:t>
      </w:r>
      <w:r>
        <w:rPr>
          <w:sz w:val="24"/>
          <w:szCs w:val="24"/>
        </w:rPr>
        <w:t>周的团体</w:t>
      </w:r>
      <w:r>
        <w:rPr>
          <w:sz w:val="24"/>
          <w:szCs w:val="24"/>
        </w:rPr>
        <w:t>CBT</w:t>
      </w:r>
      <w:r>
        <w:rPr>
          <w:sz w:val="24"/>
          <w:szCs w:val="24"/>
        </w:rPr>
        <w:t>治疗和靶向</w:t>
      </w:r>
      <w:r>
        <w:rPr>
          <w:sz w:val="24"/>
          <w:szCs w:val="24"/>
        </w:rPr>
        <w:t>ACC</w:t>
      </w:r>
      <w:r>
        <w:rPr>
          <w:sz w:val="24"/>
          <w:szCs w:val="24"/>
        </w:rPr>
        <w:t>的</w:t>
      </w:r>
      <w:proofErr w:type="spellStart"/>
      <w:r>
        <w:rPr>
          <w:sz w:val="24"/>
          <w:szCs w:val="24"/>
        </w:rPr>
        <w:t>dTMS</w:t>
      </w:r>
      <w:proofErr w:type="spellEnd"/>
      <w:r>
        <w:rPr>
          <w:sz w:val="24"/>
          <w:szCs w:val="24"/>
        </w:rPr>
        <w:t>治疗（研究组），另外</w:t>
      </w:r>
      <w:r>
        <w:rPr>
          <w:sz w:val="24"/>
          <w:szCs w:val="24"/>
        </w:rPr>
        <w:t>50</w:t>
      </w:r>
      <w:r>
        <w:rPr>
          <w:sz w:val="24"/>
          <w:szCs w:val="24"/>
        </w:rPr>
        <w:t>例患者进行为期</w:t>
      </w:r>
      <w:r>
        <w:rPr>
          <w:sz w:val="24"/>
          <w:szCs w:val="24"/>
        </w:rPr>
        <w:t>6</w:t>
      </w:r>
      <w:r>
        <w:rPr>
          <w:sz w:val="24"/>
          <w:szCs w:val="24"/>
        </w:rPr>
        <w:t>周的团体</w:t>
      </w:r>
      <w:r>
        <w:rPr>
          <w:sz w:val="24"/>
          <w:szCs w:val="24"/>
        </w:rPr>
        <w:t>CBT</w:t>
      </w:r>
      <w:r>
        <w:rPr>
          <w:sz w:val="24"/>
          <w:szCs w:val="24"/>
        </w:rPr>
        <w:t>治疗和伪刺激治疗（对照组），分别在治疗第</w:t>
      </w:r>
      <w:r>
        <w:rPr>
          <w:sz w:val="24"/>
          <w:szCs w:val="24"/>
        </w:rPr>
        <w:t>2</w:t>
      </w:r>
      <w:r>
        <w:rPr>
          <w:sz w:val="24"/>
          <w:szCs w:val="24"/>
        </w:rPr>
        <w:t>、</w:t>
      </w:r>
      <w:r>
        <w:rPr>
          <w:sz w:val="24"/>
          <w:szCs w:val="24"/>
        </w:rPr>
        <w:t>4</w:t>
      </w:r>
      <w:r>
        <w:rPr>
          <w:sz w:val="24"/>
          <w:szCs w:val="24"/>
        </w:rPr>
        <w:t>、</w:t>
      </w:r>
      <w:r>
        <w:rPr>
          <w:sz w:val="24"/>
          <w:szCs w:val="24"/>
        </w:rPr>
        <w:t>6</w:t>
      </w:r>
      <w:r>
        <w:rPr>
          <w:sz w:val="24"/>
          <w:szCs w:val="24"/>
        </w:rPr>
        <w:t>周</w:t>
      </w:r>
      <w:r>
        <w:rPr>
          <w:rFonts w:hint="eastAsia"/>
          <w:sz w:val="24"/>
          <w:szCs w:val="24"/>
        </w:rPr>
        <w:t>以及治疗结束后第</w:t>
      </w:r>
      <w:r>
        <w:rPr>
          <w:rFonts w:hint="eastAsia"/>
          <w:sz w:val="24"/>
          <w:szCs w:val="24"/>
        </w:rPr>
        <w:t>4</w:t>
      </w:r>
      <w:r>
        <w:rPr>
          <w:rFonts w:hint="eastAsia"/>
          <w:sz w:val="24"/>
          <w:szCs w:val="24"/>
        </w:rPr>
        <w:t>周，</w:t>
      </w:r>
      <w:r>
        <w:rPr>
          <w:rFonts w:hint="eastAsia"/>
          <w:sz w:val="24"/>
          <w:szCs w:val="24"/>
        </w:rPr>
        <w:t>1</w:t>
      </w:r>
      <w:r>
        <w:rPr>
          <w:sz w:val="24"/>
          <w:szCs w:val="24"/>
        </w:rPr>
        <w:t>2</w:t>
      </w:r>
      <w:r>
        <w:rPr>
          <w:rFonts w:hint="eastAsia"/>
          <w:sz w:val="24"/>
          <w:szCs w:val="24"/>
        </w:rPr>
        <w:t>周</w:t>
      </w:r>
      <w:ins w:id="4" w:author="chenyan56@sina.com" w:date="2023-03-16T15:52:00Z">
        <w:r w:rsidR="00DC7C7F">
          <w:rPr>
            <w:rFonts w:hint="eastAsia"/>
            <w:sz w:val="24"/>
            <w:szCs w:val="24"/>
          </w:rPr>
          <w:t>，</w:t>
        </w:r>
        <w:r w:rsidR="00DC7C7F">
          <w:rPr>
            <w:rFonts w:hint="eastAsia"/>
            <w:sz w:val="24"/>
            <w:szCs w:val="24"/>
          </w:rPr>
          <w:t>2</w:t>
        </w:r>
        <w:r w:rsidR="00DC7C7F">
          <w:rPr>
            <w:sz w:val="24"/>
            <w:szCs w:val="24"/>
          </w:rPr>
          <w:t>4</w:t>
        </w:r>
        <w:r w:rsidR="00DC7C7F">
          <w:rPr>
            <w:rFonts w:hint="eastAsia"/>
            <w:sz w:val="24"/>
            <w:szCs w:val="24"/>
          </w:rPr>
          <w:t>周</w:t>
        </w:r>
      </w:ins>
      <w:r>
        <w:rPr>
          <w:sz w:val="24"/>
          <w:szCs w:val="24"/>
        </w:rPr>
        <w:t>对两组</w:t>
      </w:r>
      <w:r>
        <w:rPr>
          <w:sz w:val="24"/>
          <w:szCs w:val="24"/>
        </w:rPr>
        <w:t>AN</w:t>
      </w:r>
      <w:r>
        <w:rPr>
          <w:sz w:val="24"/>
          <w:szCs w:val="24"/>
        </w:rPr>
        <w:t>患者进行临床症状和心理评估，比较两组疗效。</w:t>
      </w:r>
      <w:r>
        <w:rPr>
          <w:b/>
          <w:bCs/>
          <w:sz w:val="24"/>
          <w:szCs w:val="24"/>
        </w:rPr>
        <w:t>验证如下假说：</w:t>
      </w:r>
      <w:r>
        <w:rPr>
          <w:sz w:val="24"/>
          <w:szCs w:val="24"/>
        </w:rPr>
        <w:t>团体</w:t>
      </w:r>
      <w:r>
        <w:rPr>
          <w:sz w:val="24"/>
          <w:szCs w:val="24"/>
        </w:rPr>
        <w:t>CBT</w:t>
      </w:r>
      <w:r>
        <w:rPr>
          <w:sz w:val="24"/>
          <w:szCs w:val="24"/>
        </w:rPr>
        <w:t>联合</w:t>
      </w:r>
      <w:proofErr w:type="spellStart"/>
      <w:r>
        <w:rPr>
          <w:sz w:val="24"/>
          <w:szCs w:val="24"/>
        </w:rPr>
        <w:t>dTMS</w:t>
      </w:r>
      <w:proofErr w:type="spellEnd"/>
      <w:r>
        <w:rPr>
          <w:sz w:val="24"/>
          <w:szCs w:val="24"/>
        </w:rPr>
        <w:t>治疗的疗效优于单一的团体</w:t>
      </w:r>
      <w:r>
        <w:rPr>
          <w:sz w:val="24"/>
          <w:szCs w:val="24"/>
        </w:rPr>
        <w:t>CBT</w:t>
      </w:r>
      <w:r>
        <w:rPr>
          <w:sz w:val="24"/>
          <w:szCs w:val="24"/>
        </w:rPr>
        <w:t>治疗。</w:t>
      </w:r>
    </w:p>
    <w:p w14:paraId="5592C842" w14:textId="77777777" w:rsidR="00863EFC" w:rsidRDefault="00056780" w:rsidP="00EC5E14">
      <w:pPr>
        <w:numPr>
          <w:ilvl w:val="0"/>
          <w:numId w:val="1"/>
        </w:numPr>
        <w:snapToGrid w:val="0"/>
        <w:spacing w:beforeLines="50" w:before="156" w:afterLines="50" w:after="156" w:line="360" w:lineRule="auto"/>
        <w:ind w:firstLine="482"/>
        <w:rPr>
          <w:b/>
          <w:bCs/>
          <w:sz w:val="24"/>
          <w:szCs w:val="24"/>
        </w:rPr>
      </w:pPr>
      <w:proofErr w:type="spellStart"/>
      <w:r>
        <w:rPr>
          <w:b/>
          <w:bCs/>
          <w:sz w:val="24"/>
          <w:szCs w:val="24"/>
        </w:rPr>
        <w:t>dTMS</w:t>
      </w:r>
      <w:proofErr w:type="spellEnd"/>
      <w:r>
        <w:rPr>
          <w:b/>
          <w:bCs/>
          <w:sz w:val="24"/>
          <w:szCs w:val="24"/>
        </w:rPr>
        <w:t>治疗增效</w:t>
      </w:r>
      <w:r>
        <w:rPr>
          <w:b/>
          <w:bCs/>
          <w:sz w:val="24"/>
          <w:szCs w:val="24"/>
        </w:rPr>
        <w:t>AN</w:t>
      </w:r>
      <w:r>
        <w:rPr>
          <w:b/>
          <w:bCs/>
          <w:sz w:val="24"/>
          <w:szCs w:val="24"/>
        </w:rPr>
        <w:t>患者团体</w:t>
      </w:r>
      <w:r>
        <w:rPr>
          <w:b/>
          <w:bCs/>
          <w:sz w:val="24"/>
          <w:szCs w:val="24"/>
        </w:rPr>
        <w:t>CBT</w:t>
      </w:r>
      <w:r>
        <w:rPr>
          <w:b/>
          <w:bCs/>
          <w:sz w:val="24"/>
          <w:szCs w:val="24"/>
        </w:rPr>
        <w:t>的神经机制研究</w:t>
      </w:r>
    </w:p>
    <w:p w14:paraId="7B196EBB" w14:textId="77777777" w:rsidR="00863EFC" w:rsidRDefault="00056780" w:rsidP="00EC5E14">
      <w:pPr>
        <w:pStyle w:val="af4"/>
        <w:snapToGrid w:val="0"/>
        <w:spacing w:line="360" w:lineRule="auto"/>
        <w:ind w:firstLine="480"/>
        <w:rPr>
          <w:sz w:val="24"/>
          <w:szCs w:val="24"/>
        </w:rPr>
      </w:pPr>
      <w:r>
        <w:rPr>
          <w:sz w:val="24"/>
          <w:szCs w:val="24"/>
        </w:rPr>
        <w:t>本项目将对</w:t>
      </w:r>
      <w:r>
        <w:rPr>
          <w:sz w:val="24"/>
          <w:szCs w:val="24"/>
        </w:rPr>
        <w:t>50</w:t>
      </w:r>
      <w:r>
        <w:rPr>
          <w:sz w:val="24"/>
          <w:szCs w:val="24"/>
        </w:rPr>
        <w:t>例</w:t>
      </w:r>
      <w:r>
        <w:rPr>
          <w:rFonts w:hint="eastAsia"/>
          <w:sz w:val="24"/>
          <w:szCs w:val="24"/>
        </w:rPr>
        <w:t>研究组</w:t>
      </w:r>
      <w:r>
        <w:rPr>
          <w:sz w:val="24"/>
          <w:szCs w:val="24"/>
        </w:rPr>
        <w:t>AN</w:t>
      </w:r>
      <w:r>
        <w:rPr>
          <w:rFonts w:hint="eastAsia"/>
          <w:sz w:val="24"/>
          <w:szCs w:val="24"/>
        </w:rPr>
        <w:t>和</w:t>
      </w:r>
      <w:r>
        <w:rPr>
          <w:rFonts w:hint="eastAsia"/>
          <w:sz w:val="24"/>
          <w:szCs w:val="24"/>
        </w:rPr>
        <w:t>5</w:t>
      </w:r>
      <w:r>
        <w:rPr>
          <w:sz w:val="24"/>
          <w:szCs w:val="24"/>
        </w:rPr>
        <w:t>0</w:t>
      </w:r>
      <w:r>
        <w:rPr>
          <w:rFonts w:hint="eastAsia"/>
          <w:sz w:val="24"/>
          <w:szCs w:val="24"/>
        </w:rPr>
        <w:t>例对照组</w:t>
      </w:r>
      <w:r>
        <w:rPr>
          <w:rFonts w:hint="eastAsia"/>
          <w:sz w:val="24"/>
          <w:szCs w:val="24"/>
        </w:rPr>
        <w:t>A</w:t>
      </w:r>
      <w:r>
        <w:rPr>
          <w:sz w:val="24"/>
          <w:szCs w:val="24"/>
        </w:rPr>
        <w:t>N</w:t>
      </w:r>
      <w:r>
        <w:rPr>
          <w:rFonts w:hint="eastAsia"/>
          <w:sz w:val="24"/>
          <w:szCs w:val="24"/>
        </w:rPr>
        <w:t>，在</w:t>
      </w:r>
      <w:r>
        <w:rPr>
          <w:sz w:val="24"/>
          <w:szCs w:val="24"/>
        </w:rPr>
        <w:t>为期</w:t>
      </w:r>
      <w:r>
        <w:rPr>
          <w:sz w:val="24"/>
          <w:szCs w:val="24"/>
        </w:rPr>
        <w:t>6</w:t>
      </w:r>
      <w:r>
        <w:rPr>
          <w:sz w:val="24"/>
          <w:szCs w:val="24"/>
        </w:rPr>
        <w:t>周的治疗前后进行</w:t>
      </w:r>
      <w:r>
        <w:rPr>
          <w:rFonts w:hint="eastAsia"/>
          <w:sz w:val="24"/>
          <w:szCs w:val="24"/>
        </w:rPr>
        <w:t>临床问卷、</w:t>
      </w:r>
      <w:r>
        <w:rPr>
          <w:sz w:val="24"/>
          <w:szCs w:val="24"/>
        </w:rPr>
        <w:t>行为学和</w:t>
      </w:r>
      <w:r>
        <w:rPr>
          <w:sz w:val="24"/>
          <w:szCs w:val="24"/>
        </w:rPr>
        <w:t>fMRI</w:t>
      </w:r>
      <w:r>
        <w:rPr>
          <w:sz w:val="24"/>
          <w:szCs w:val="24"/>
        </w:rPr>
        <w:t>的检测，对两组治疗前后的影像数据进行特征提取，并结合治疗前后临床数据，探索团体</w:t>
      </w:r>
      <w:r>
        <w:rPr>
          <w:sz w:val="24"/>
          <w:szCs w:val="24"/>
        </w:rPr>
        <w:t>CBT</w:t>
      </w:r>
      <w:r>
        <w:rPr>
          <w:sz w:val="24"/>
          <w:szCs w:val="24"/>
        </w:rPr>
        <w:t>治疗联合</w:t>
      </w:r>
      <w:proofErr w:type="spellStart"/>
      <w:r>
        <w:rPr>
          <w:sz w:val="24"/>
          <w:szCs w:val="24"/>
        </w:rPr>
        <w:t>dTMS</w:t>
      </w:r>
      <w:proofErr w:type="spellEnd"/>
      <w:r>
        <w:rPr>
          <w:sz w:val="24"/>
          <w:szCs w:val="24"/>
        </w:rPr>
        <w:t>增效的神经机制。</w:t>
      </w:r>
      <w:r>
        <w:rPr>
          <w:b/>
          <w:sz w:val="24"/>
          <w:szCs w:val="24"/>
        </w:rPr>
        <w:t>验证如下假说</w:t>
      </w:r>
      <w:r w:rsidR="0009369B">
        <w:rPr>
          <w:rFonts w:hint="eastAsia"/>
          <w:b/>
          <w:sz w:val="24"/>
          <w:szCs w:val="24"/>
        </w:rPr>
        <w:t>：</w:t>
      </w:r>
      <w:proofErr w:type="spellStart"/>
      <w:r>
        <w:rPr>
          <w:sz w:val="24"/>
          <w:szCs w:val="24"/>
        </w:rPr>
        <w:t>dTMS</w:t>
      </w:r>
      <w:proofErr w:type="spellEnd"/>
      <w:r>
        <w:rPr>
          <w:sz w:val="24"/>
          <w:szCs w:val="24"/>
        </w:rPr>
        <w:t>低频刺激</w:t>
      </w:r>
      <w:r>
        <w:rPr>
          <w:sz w:val="24"/>
          <w:szCs w:val="24"/>
        </w:rPr>
        <w:t>ACC</w:t>
      </w:r>
      <w:r>
        <w:rPr>
          <w:sz w:val="24"/>
          <w:szCs w:val="24"/>
        </w:rPr>
        <w:t>能协同团体</w:t>
      </w:r>
      <w:r>
        <w:rPr>
          <w:sz w:val="24"/>
          <w:szCs w:val="24"/>
        </w:rPr>
        <w:t>CBT</w:t>
      </w:r>
      <w:r>
        <w:rPr>
          <w:sz w:val="24"/>
          <w:szCs w:val="24"/>
        </w:rPr>
        <w:t>共同抑制</w:t>
      </w:r>
      <w:r>
        <w:rPr>
          <w:sz w:val="24"/>
          <w:szCs w:val="24"/>
        </w:rPr>
        <w:t>ACC</w:t>
      </w:r>
      <w:r>
        <w:rPr>
          <w:sz w:val="24"/>
          <w:szCs w:val="24"/>
        </w:rPr>
        <w:t>脑区的活动，改变</w:t>
      </w:r>
      <w:r>
        <w:rPr>
          <w:rFonts w:hint="eastAsia"/>
          <w:bCs/>
          <w:sz w:val="24"/>
          <w:szCs w:val="24"/>
        </w:rPr>
        <w:t>ACC</w:t>
      </w:r>
      <w:r>
        <w:rPr>
          <w:rFonts w:hint="eastAsia"/>
          <w:bCs/>
          <w:sz w:val="24"/>
          <w:szCs w:val="24"/>
        </w:rPr>
        <w:t>与核心症状相关脑区（</w:t>
      </w:r>
      <w:r>
        <w:rPr>
          <w:bCs/>
          <w:sz w:val="24"/>
          <w:szCs w:val="24"/>
        </w:rPr>
        <w:t>PFC</w:t>
      </w:r>
      <w:r>
        <w:rPr>
          <w:bCs/>
          <w:sz w:val="24"/>
          <w:szCs w:val="24"/>
        </w:rPr>
        <w:t>、顶叶、楔前叶</w:t>
      </w:r>
      <w:r w:rsidR="0053764B">
        <w:rPr>
          <w:bCs/>
          <w:sz w:val="24"/>
          <w:szCs w:val="24"/>
        </w:rPr>
        <w:t>、纹状体</w:t>
      </w:r>
      <w:r>
        <w:rPr>
          <w:rFonts w:hint="eastAsia"/>
          <w:bCs/>
          <w:sz w:val="24"/>
          <w:szCs w:val="24"/>
        </w:rPr>
        <w:t>）之间的神经环路</w:t>
      </w:r>
      <w:r>
        <w:rPr>
          <w:rFonts w:hint="eastAsia"/>
          <w:bCs/>
          <w:sz w:val="24"/>
          <w:szCs w:val="24"/>
        </w:rPr>
        <w:lastRenderedPageBreak/>
        <w:t>活动，以及</w:t>
      </w:r>
      <w:r>
        <w:rPr>
          <w:bCs/>
          <w:sz w:val="24"/>
          <w:szCs w:val="24"/>
        </w:rPr>
        <w:t>改变</w:t>
      </w:r>
      <w:r>
        <w:rPr>
          <w:bCs/>
          <w:sz w:val="24"/>
          <w:szCs w:val="24"/>
        </w:rPr>
        <w:t>ACC</w:t>
      </w:r>
      <w:r>
        <w:rPr>
          <w:bCs/>
          <w:sz w:val="24"/>
          <w:szCs w:val="24"/>
        </w:rPr>
        <w:t>与</w:t>
      </w:r>
      <w:r>
        <w:rPr>
          <w:rFonts w:hint="eastAsia"/>
          <w:bCs/>
          <w:sz w:val="24"/>
          <w:szCs w:val="24"/>
        </w:rPr>
        <w:t>阻碍疗效的述情障碍相关脑区</w:t>
      </w:r>
      <w:r>
        <w:rPr>
          <w:rFonts w:hint="eastAsia"/>
          <w:bCs/>
          <w:sz w:val="24"/>
          <w:szCs w:val="24"/>
        </w:rPr>
        <w:t>(</w:t>
      </w:r>
      <w:r>
        <w:rPr>
          <w:sz w:val="24"/>
          <w:szCs w:val="24"/>
        </w:rPr>
        <w:t>OFC</w:t>
      </w:r>
      <w:r>
        <w:rPr>
          <w:rFonts w:hint="eastAsia"/>
          <w:sz w:val="24"/>
          <w:szCs w:val="24"/>
        </w:rPr>
        <w:t>、</w:t>
      </w:r>
      <w:r>
        <w:rPr>
          <w:sz w:val="24"/>
          <w:szCs w:val="24"/>
        </w:rPr>
        <w:t>DLPFC</w:t>
      </w:r>
      <w:r>
        <w:rPr>
          <w:rFonts w:hint="eastAsia"/>
          <w:sz w:val="24"/>
          <w:szCs w:val="24"/>
        </w:rPr>
        <w:t>、</w:t>
      </w:r>
      <w:proofErr w:type="spellStart"/>
      <w:r>
        <w:rPr>
          <w:sz w:val="24"/>
          <w:szCs w:val="24"/>
        </w:rPr>
        <w:t>mPFC</w:t>
      </w:r>
      <w:proofErr w:type="spellEnd"/>
      <w:r>
        <w:rPr>
          <w:rFonts w:hint="eastAsia"/>
          <w:bCs/>
          <w:sz w:val="24"/>
          <w:szCs w:val="24"/>
        </w:rPr>
        <w:t>)</w:t>
      </w:r>
      <w:r>
        <w:rPr>
          <w:bCs/>
          <w:sz w:val="24"/>
          <w:szCs w:val="24"/>
        </w:rPr>
        <w:t>之间</w:t>
      </w:r>
      <w:r>
        <w:rPr>
          <w:rFonts w:hint="eastAsia"/>
          <w:bCs/>
          <w:sz w:val="24"/>
          <w:szCs w:val="24"/>
        </w:rPr>
        <w:t>的</w:t>
      </w:r>
      <w:r>
        <w:rPr>
          <w:bCs/>
          <w:sz w:val="24"/>
          <w:szCs w:val="24"/>
        </w:rPr>
        <w:t>神经环路</w:t>
      </w:r>
      <w:r>
        <w:rPr>
          <w:rFonts w:hint="eastAsia"/>
          <w:bCs/>
          <w:sz w:val="24"/>
          <w:szCs w:val="24"/>
        </w:rPr>
        <w:t>活动</w:t>
      </w:r>
      <w:r>
        <w:rPr>
          <w:bCs/>
          <w:sz w:val="24"/>
          <w:szCs w:val="24"/>
        </w:rPr>
        <w:t>，</w:t>
      </w:r>
      <w:r>
        <w:rPr>
          <w:sz w:val="24"/>
          <w:szCs w:val="24"/>
        </w:rPr>
        <w:t>改善成人</w:t>
      </w:r>
      <w:r>
        <w:rPr>
          <w:sz w:val="24"/>
          <w:szCs w:val="24"/>
        </w:rPr>
        <w:t>AN</w:t>
      </w:r>
      <w:r>
        <w:rPr>
          <w:sz w:val="24"/>
          <w:szCs w:val="24"/>
        </w:rPr>
        <w:t>的</w:t>
      </w:r>
      <w:r>
        <w:rPr>
          <w:rFonts w:hint="eastAsia"/>
          <w:sz w:val="24"/>
          <w:szCs w:val="24"/>
        </w:rPr>
        <w:t>述情障碍</w:t>
      </w:r>
      <w:r w:rsidR="00002D6F">
        <w:rPr>
          <w:rFonts w:hint="eastAsia"/>
          <w:sz w:val="24"/>
          <w:szCs w:val="24"/>
        </w:rPr>
        <w:t>及</w:t>
      </w:r>
      <w:r>
        <w:rPr>
          <w:sz w:val="24"/>
          <w:szCs w:val="24"/>
        </w:rPr>
        <w:t>核心症状，提高团体</w:t>
      </w:r>
      <w:r>
        <w:rPr>
          <w:sz w:val="24"/>
          <w:szCs w:val="24"/>
        </w:rPr>
        <w:t>CBT</w:t>
      </w:r>
      <w:r>
        <w:rPr>
          <w:sz w:val="24"/>
          <w:szCs w:val="24"/>
        </w:rPr>
        <w:t>的疗效，起到增效作用。从治疗角度再次验证</w:t>
      </w:r>
      <w:r>
        <w:rPr>
          <w:rFonts w:hint="eastAsia"/>
          <w:sz w:val="24"/>
          <w:szCs w:val="24"/>
        </w:rPr>
        <w:t>“</w:t>
      </w:r>
      <w:r>
        <w:rPr>
          <w:rFonts w:hint="eastAsia"/>
          <w:sz w:val="24"/>
          <w:szCs w:val="24"/>
        </w:rPr>
        <w:t>A</w:t>
      </w:r>
      <w:r>
        <w:rPr>
          <w:sz w:val="24"/>
          <w:szCs w:val="24"/>
        </w:rPr>
        <w:t>N-ACC</w:t>
      </w:r>
      <w:r>
        <w:rPr>
          <w:rFonts w:hint="eastAsia"/>
          <w:sz w:val="24"/>
          <w:szCs w:val="24"/>
        </w:rPr>
        <w:t>病理网络”</w:t>
      </w:r>
      <w:r>
        <w:rPr>
          <w:sz w:val="24"/>
          <w:szCs w:val="24"/>
        </w:rPr>
        <w:t>功能异常在</w:t>
      </w:r>
      <w:r>
        <w:rPr>
          <w:sz w:val="24"/>
          <w:szCs w:val="24"/>
        </w:rPr>
        <w:t>AN</w:t>
      </w:r>
      <w:r>
        <w:rPr>
          <w:sz w:val="24"/>
          <w:szCs w:val="24"/>
        </w:rPr>
        <w:t>发病中的作用。</w:t>
      </w:r>
    </w:p>
    <w:p w14:paraId="19B9E536" w14:textId="77777777" w:rsidR="00863EFC" w:rsidRDefault="00056780" w:rsidP="00EC5E14">
      <w:pPr>
        <w:spacing w:beforeLines="50" w:before="156" w:afterLines="50" w:after="156" w:line="360" w:lineRule="auto"/>
        <w:rPr>
          <w:b/>
          <w:sz w:val="24"/>
          <w:szCs w:val="24"/>
        </w:rPr>
      </w:pPr>
      <w:r>
        <w:rPr>
          <w:b/>
          <w:sz w:val="24"/>
          <w:szCs w:val="24"/>
        </w:rPr>
        <w:t xml:space="preserve">2.2 </w:t>
      </w:r>
      <w:r>
        <w:rPr>
          <w:b/>
          <w:sz w:val="24"/>
          <w:szCs w:val="24"/>
        </w:rPr>
        <w:t>研究目标</w:t>
      </w:r>
    </w:p>
    <w:p w14:paraId="0B9B040A" w14:textId="77777777" w:rsidR="00863EFC" w:rsidRDefault="00056780" w:rsidP="00EC5E14">
      <w:pPr>
        <w:spacing w:line="360" w:lineRule="auto"/>
        <w:ind w:firstLineChars="200" w:firstLine="480"/>
        <w:rPr>
          <w:bCs/>
          <w:sz w:val="24"/>
          <w:szCs w:val="24"/>
        </w:rPr>
      </w:pPr>
      <w:r>
        <w:rPr>
          <w:bCs/>
          <w:sz w:val="24"/>
          <w:szCs w:val="24"/>
        </w:rPr>
        <w:t>（</w:t>
      </w:r>
      <w:r>
        <w:rPr>
          <w:bCs/>
          <w:sz w:val="24"/>
          <w:szCs w:val="24"/>
        </w:rPr>
        <w:t>1</w:t>
      </w:r>
      <w:r>
        <w:rPr>
          <w:bCs/>
          <w:sz w:val="24"/>
          <w:szCs w:val="24"/>
        </w:rPr>
        <w:t>）明确</w:t>
      </w:r>
      <w:r>
        <w:rPr>
          <w:bCs/>
          <w:sz w:val="24"/>
          <w:szCs w:val="24"/>
        </w:rPr>
        <w:t>AN</w:t>
      </w:r>
      <w:r>
        <w:rPr>
          <w:bCs/>
          <w:sz w:val="24"/>
          <w:szCs w:val="24"/>
        </w:rPr>
        <w:t>发病的</w:t>
      </w:r>
      <w:r>
        <w:rPr>
          <w:rFonts w:hint="eastAsia"/>
          <w:bCs/>
          <w:sz w:val="24"/>
          <w:szCs w:val="24"/>
        </w:rPr>
        <w:t>“</w:t>
      </w:r>
      <w:r>
        <w:rPr>
          <w:bCs/>
          <w:sz w:val="24"/>
          <w:szCs w:val="24"/>
        </w:rPr>
        <w:t>AN-ACC</w:t>
      </w:r>
      <w:r>
        <w:rPr>
          <w:bCs/>
          <w:sz w:val="24"/>
          <w:szCs w:val="24"/>
        </w:rPr>
        <w:t>病理网络</w:t>
      </w:r>
      <w:r>
        <w:rPr>
          <w:rFonts w:hint="eastAsia"/>
          <w:bCs/>
          <w:sz w:val="24"/>
          <w:szCs w:val="24"/>
        </w:rPr>
        <w:t>”</w:t>
      </w:r>
      <w:r>
        <w:rPr>
          <w:bCs/>
          <w:sz w:val="24"/>
          <w:szCs w:val="24"/>
        </w:rPr>
        <w:t>神经机制。</w:t>
      </w:r>
    </w:p>
    <w:p w14:paraId="54F6A8AE" w14:textId="77777777" w:rsidR="00863EFC" w:rsidRDefault="00056780" w:rsidP="00EC5E14">
      <w:pPr>
        <w:spacing w:line="360" w:lineRule="auto"/>
        <w:ind w:firstLineChars="200" w:firstLine="480"/>
        <w:rPr>
          <w:bCs/>
          <w:sz w:val="24"/>
          <w:szCs w:val="24"/>
        </w:rPr>
      </w:pPr>
      <w:r>
        <w:rPr>
          <w:bCs/>
          <w:sz w:val="24"/>
          <w:szCs w:val="24"/>
        </w:rPr>
        <w:t>（</w:t>
      </w:r>
      <w:r>
        <w:rPr>
          <w:bCs/>
          <w:sz w:val="24"/>
          <w:szCs w:val="24"/>
        </w:rPr>
        <w:t>2</w:t>
      </w:r>
      <w:r>
        <w:rPr>
          <w:bCs/>
          <w:sz w:val="24"/>
          <w:szCs w:val="24"/>
        </w:rPr>
        <w:t>）证实团体</w:t>
      </w:r>
      <w:r>
        <w:rPr>
          <w:bCs/>
          <w:sz w:val="24"/>
          <w:szCs w:val="24"/>
        </w:rPr>
        <w:t>CBT</w:t>
      </w:r>
      <w:r>
        <w:rPr>
          <w:bCs/>
          <w:sz w:val="24"/>
          <w:szCs w:val="24"/>
        </w:rPr>
        <w:t>联合以</w:t>
      </w:r>
      <w:r>
        <w:rPr>
          <w:bCs/>
          <w:sz w:val="24"/>
          <w:szCs w:val="24"/>
        </w:rPr>
        <w:t>ACC</w:t>
      </w:r>
      <w:r>
        <w:rPr>
          <w:bCs/>
          <w:sz w:val="24"/>
          <w:szCs w:val="24"/>
        </w:rPr>
        <w:t>为靶点的</w:t>
      </w:r>
      <w:proofErr w:type="spellStart"/>
      <w:r>
        <w:rPr>
          <w:bCs/>
          <w:sz w:val="24"/>
          <w:szCs w:val="24"/>
        </w:rPr>
        <w:t>dTMS</w:t>
      </w:r>
      <w:proofErr w:type="spellEnd"/>
      <w:r>
        <w:rPr>
          <w:bCs/>
          <w:sz w:val="24"/>
          <w:szCs w:val="24"/>
        </w:rPr>
        <w:t>疗效优于单一团体</w:t>
      </w:r>
      <w:r>
        <w:rPr>
          <w:bCs/>
          <w:sz w:val="24"/>
          <w:szCs w:val="24"/>
        </w:rPr>
        <w:t>CBT</w:t>
      </w:r>
      <w:r>
        <w:rPr>
          <w:bCs/>
          <w:sz w:val="24"/>
          <w:szCs w:val="24"/>
        </w:rPr>
        <w:t>。</w:t>
      </w:r>
    </w:p>
    <w:p w14:paraId="15B20C21" w14:textId="77777777" w:rsidR="00863EFC" w:rsidRDefault="00056780" w:rsidP="00EC5E14">
      <w:pPr>
        <w:spacing w:line="360" w:lineRule="auto"/>
        <w:ind w:firstLineChars="200" w:firstLine="480"/>
      </w:pPr>
      <w:r>
        <w:rPr>
          <w:bCs/>
          <w:sz w:val="24"/>
          <w:szCs w:val="24"/>
        </w:rPr>
        <w:t>（</w:t>
      </w:r>
      <w:r>
        <w:rPr>
          <w:bCs/>
          <w:sz w:val="24"/>
          <w:szCs w:val="24"/>
        </w:rPr>
        <w:t>3</w:t>
      </w:r>
      <w:r>
        <w:rPr>
          <w:bCs/>
          <w:sz w:val="24"/>
          <w:szCs w:val="24"/>
        </w:rPr>
        <w:t>）探明</w:t>
      </w:r>
      <w:proofErr w:type="spellStart"/>
      <w:r>
        <w:rPr>
          <w:bCs/>
          <w:sz w:val="24"/>
          <w:szCs w:val="24"/>
        </w:rPr>
        <w:t>dTMS</w:t>
      </w:r>
      <w:proofErr w:type="spellEnd"/>
      <w:r>
        <w:rPr>
          <w:bCs/>
          <w:sz w:val="24"/>
          <w:szCs w:val="24"/>
        </w:rPr>
        <w:t>增效团体</w:t>
      </w:r>
      <w:r>
        <w:rPr>
          <w:bCs/>
          <w:sz w:val="24"/>
          <w:szCs w:val="24"/>
        </w:rPr>
        <w:t>CBT</w:t>
      </w:r>
      <w:r>
        <w:rPr>
          <w:bCs/>
          <w:sz w:val="24"/>
          <w:szCs w:val="24"/>
        </w:rPr>
        <w:t>的机制在于改变</w:t>
      </w:r>
      <w:r>
        <w:rPr>
          <w:bCs/>
          <w:sz w:val="24"/>
          <w:szCs w:val="24"/>
        </w:rPr>
        <w:t>ACC</w:t>
      </w:r>
      <w:r>
        <w:rPr>
          <w:bCs/>
          <w:sz w:val="24"/>
          <w:szCs w:val="24"/>
        </w:rPr>
        <w:t>病理网络活动。</w:t>
      </w:r>
    </w:p>
    <w:p w14:paraId="6A881D8F" w14:textId="77777777" w:rsidR="00863EFC" w:rsidRDefault="00056780" w:rsidP="00EC5E14">
      <w:pPr>
        <w:spacing w:line="360" w:lineRule="auto"/>
        <w:ind w:firstLineChars="200" w:firstLine="480"/>
        <w:rPr>
          <w:bCs/>
          <w:sz w:val="24"/>
          <w:szCs w:val="24"/>
        </w:rPr>
      </w:pPr>
      <w:r>
        <w:rPr>
          <w:bCs/>
          <w:sz w:val="24"/>
          <w:szCs w:val="24"/>
        </w:rPr>
        <w:t>通过上述研究目标的实现，</w:t>
      </w:r>
      <w:r>
        <w:rPr>
          <w:sz w:val="24"/>
          <w:szCs w:val="24"/>
        </w:rPr>
        <w:t>将为</w:t>
      </w:r>
      <w:proofErr w:type="spellStart"/>
      <w:r>
        <w:rPr>
          <w:sz w:val="24"/>
          <w:szCs w:val="24"/>
        </w:rPr>
        <w:t>dTMS</w:t>
      </w:r>
      <w:proofErr w:type="spellEnd"/>
      <w:r>
        <w:rPr>
          <w:sz w:val="24"/>
          <w:szCs w:val="24"/>
        </w:rPr>
        <w:t>治疗提高团体</w:t>
      </w:r>
      <w:r>
        <w:rPr>
          <w:sz w:val="24"/>
          <w:szCs w:val="24"/>
        </w:rPr>
        <w:t>CBT</w:t>
      </w:r>
      <w:r>
        <w:rPr>
          <w:sz w:val="24"/>
          <w:szCs w:val="24"/>
        </w:rPr>
        <w:t>疗效提供理论和实践依据，从而建立团体</w:t>
      </w:r>
      <w:r>
        <w:rPr>
          <w:sz w:val="24"/>
          <w:szCs w:val="24"/>
        </w:rPr>
        <w:t>CBT</w:t>
      </w:r>
      <w:r>
        <w:rPr>
          <w:sz w:val="24"/>
          <w:szCs w:val="24"/>
        </w:rPr>
        <w:t>联合物理干预</w:t>
      </w:r>
      <w:proofErr w:type="spellStart"/>
      <w:r>
        <w:rPr>
          <w:sz w:val="24"/>
          <w:szCs w:val="24"/>
        </w:rPr>
        <w:t>dTMS</w:t>
      </w:r>
      <w:proofErr w:type="spellEnd"/>
      <w:r>
        <w:rPr>
          <w:sz w:val="24"/>
          <w:szCs w:val="24"/>
        </w:rPr>
        <w:t>这一</w:t>
      </w:r>
      <w:r>
        <w:rPr>
          <w:sz w:val="24"/>
          <w:szCs w:val="24"/>
        </w:rPr>
        <w:t>AN</w:t>
      </w:r>
      <w:r>
        <w:rPr>
          <w:sz w:val="24"/>
          <w:szCs w:val="24"/>
        </w:rPr>
        <w:t>的新型干预方案；并且从多层次明确</w:t>
      </w:r>
      <w:r>
        <w:rPr>
          <w:sz w:val="24"/>
          <w:szCs w:val="24"/>
        </w:rPr>
        <w:t>AN</w:t>
      </w:r>
      <w:r>
        <w:rPr>
          <w:sz w:val="24"/>
          <w:szCs w:val="24"/>
        </w:rPr>
        <w:t>发病的</w:t>
      </w:r>
      <w:r>
        <w:rPr>
          <w:rFonts w:hint="eastAsia"/>
          <w:sz w:val="24"/>
          <w:szCs w:val="24"/>
        </w:rPr>
        <w:t>“</w:t>
      </w:r>
      <w:r>
        <w:rPr>
          <w:sz w:val="24"/>
          <w:szCs w:val="24"/>
        </w:rPr>
        <w:t>AN-ACC</w:t>
      </w:r>
      <w:r>
        <w:rPr>
          <w:sz w:val="24"/>
          <w:szCs w:val="24"/>
        </w:rPr>
        <w:t>病理网络</w:t>
      </w:r>
      <w:r>
        <w:rPr>
          <w:rFonts w:hint="eastAsia"/>
          <w:sz w:val="24"/>
          <w:szCs w:val="24"/>
        </w:rPr>
        <w:t>”</w:t>
      </w:r>
      <w:r>
        <w:rPr>
          <w:sz w:val="24"/>
          <w:szCs w:val="24"/>
        </w:rPr>
        <w:t>神经机制，为未来</w:t>
      </w:r>
      <w:r>
        <w:rPr>
          <w:sz w:val="24"/>
          <w:szCs w:val="24"/>
        </w:rPr>
        <w:t>AN</w:t>
      </w:r>
      <w:r>
        <w:rPr>
          <w:sz w:val="24"/>
          <w:szCs w:val="24"/>
        </w:rPr>
        <w:t>的精准治疗提供科学依据。</w:t>
      </w:r>
    </w:p>
    <w:p w14:paraId="02E2F369" w14:textId="77777777" w:rsidR="00863EFC" w:rsidRDefault="00056780" w:rsidP="00EC5E14">
      <w:pPr>
        <w:spacing w:beforeLines="50" w:before="156" w:afterLines="50" w:after="156" w:line="360" w:lineRule="auto"/>
        <w:rPr>
          <w:b/>
          <w:sz w:val="24"/>
          <w:szCs w:val="24"/>
        </w:rPr>
      </w:pPr>
      <w:r>
        <w:rPr>
          <w:b/>
          <w:sz w:val="24"/>
          <w:szCs w:val="24"/>
        </w:rPr>
        <w:t xml:space="preserve">2.3 </w:t>
      </w:r>
      <w:r>
        <w:rPr>
          <w:b/>
          <w:sz w:val="24"/>
          <w:szCs w:val="24"/>
        </w:rPr>
        <w:t>拟解决的关键科学问题</w:t>
      </w:r>
    </w:p>
    <w:p w14:paraId="57A0AB4E" w14:textId="77777777" w:rsidR="00863EFC" w:rsidRDefault="00056780" w:rsidP="00EC5E14">
      <w:pPr>
        <w:spacing w:line="360" w:lineRule="auto"/>
        <w:ind w:firstLineChars="200" w:firstLine="480"/>
        <w:rPr>
          <w:color w:val="000000"/>
          <w:sz w:val="24"/>
          <w:szCs w:val="24"/>
        </w:rPr>
      </w:pPr>
      <w:r>
        <w:rPr>
          <w:color w:val="000000"/>
          <w:sz w:val="24"/>
          <w:szCs w:val="24"/>
        </w:rPr>
        <w:t>本项目围绕新提出的</w:t>
      </w:r>
      <w:r>
        <w:rPr>
          <w:color w:val="000000"/>
          <w:sz w:val="24"/>
          <w:szCs w:val="24"/>
        </w:rPr>
        <w:t>AN</w:t>
      </w:r>
      <w:r>
        <w:rPr>
          <w:color w:val="000000"/>
          <w:sz w:val="24"/>
          <w:szCs w:val="24"/>
        </w:rPr>
        <w:t>发病的</w:t>
      </w:r>
      <w:r>
        <w:rPr>
          <w:rFonts w:hint="eastAsia"/>
          <w:color w:val="000000"/>
          <w:sz w:val="24"/>
          <w:szCs w:val="24"/>
        </w:rPr>
        <w:t>“</w:t>
      </w:r>
      <w:r>
        <w:rPr>
          <w:color w:val="000000"/>
          <w:sz w:val="24"/>
          <w:szCs w:val="24"/>
        </w:rPr>
        <w:t>AN-ACC</w:t>
      </w:r>
      <w:r>
        <w:rPr>
          <w:color w:val="000000"/>
          <w:sz w:val="24"/>
          <w:szCs w:val="24"/>
        </w:rPr>
        <w:t>病理网络</w:t>
      </w:r>
      <w:r>
        <w:rPr>
          <w:rFonts w:hint="eastAsia"/>
          <w:color w:val="000000"/>
          <w:sz w:val="24"/>
          <w:szCs w:val="24"/>
        </w:rPr>
        <w:t>”</w:t>
      </w:r>
      <w:r>
        <w:rPr>
          <w:color w:val="000000"/>
          <w:sz w:val="24"/>
          <w:szCs w:val="24"/>
        </w:rPr>
        <w:t>神经机制假说，开发新的干预方法</w:t>
      </w:r>
      <w:r>
        <w:rPr>
          <w:color w:val="000000"/>
          <w:sz w:val="24"/>
          <w:szCs w:val="24"/>
        </w:rPr>
        <w:t>——</w:t>
      </w:r>
      <w:r>
        <w:rPr>
          <w:color w:val="000000"/>
          <w:sz w:val="24"/>
          <w:szCs w:val="24"/>
        </w:rPr>
        <w:t>团体</w:t>
      </w:r>
      <w:r>
        <w:rPr>
          <w:color w:val="000000"/>
          <w:sz w:val="24"/>
          <w:szCs w:val="24"/>
        </w:rPr>
        <w:t>CBT</w:t>
      </w:r>
      <w:r>
        <w:rPr>
          <w:color w:val="000000"/>
          <w:sz w:val="24"/>
          <w:szCs w:val="24"/>
        </w:rPr>
        <w:t>治疗联合以</w:t>
      </w:r>
      <w:r>
        <w:rPr>
          <w:color w:val="000000"/>
          <w:sz w:val="24"/>
          <w:szCs w:val="24"/>
        </w:rPr>
        <w:t>ACC</w:t>
      </w:r>
      <w:r>
        <w:rPr>
          <w:color w:val="000000"/>
          <w:sz w:val="24"/>
          <w:szCs w:val="24"/>
        </w:rPr>
        <w:t>为靶点的</w:t>
      </w:r>
      <w:proofErr w:type="spellStart"/>
      <w:r>
        <w:rPr>
          <w:color w:val="000000"/>
          <w:sz w:val="24"/>
          <w:szCs w:val="24"/>
        </w:rPr>
        <w:t>dTMS</w:t>
      </w:r>
      <w:proofErr w:type="spellEnd"/>
      <w:r>
        <w:rPr>
          <w:color w:val="000000"/>
          <w:sz w:val="24"/>
          <w:szCs w:val="24"/>
        </w:rPr>
        <w:t>治疗，验证其疗效优于单一团体</w:t>
      </w:r>
      <w:r>
        <w:rPr>
          <w:color w:val="000000"/>
          <w:sz w:val="24"/>
          <w:szCs w:val="24"/>
        </w:rPr>
        <w:t>CBT</w:t>
      </w:r>
      <w:r>
        <w:rPr>
          <w:color w:val="000000"/>
          <w:sz w:val="24"/>
          <w:szCs w:val="24"/>
        </w:rPr>
        <w:t>，并研究其增效机制，重点回答以下三个科学问题：</w:t>
      </w:r>
    </w:p>
    <w:p w14:paraId="49D8B6F7" w14:textId="77777777" w:rsidR="00863EFC" w:rsidRDefault="00056780" w:rsidP="00EC5E14">
      <w:pPr>
        <w:spacing w:line="360" w:lineRule="auto"/>
        <w:ind w:firstLineChars="176" w:firstLine="422"/>
        <w:rPr>
          <w:color w:val="000000"/>
          <w:sz w:val="24"/>
          <w:szCs w:val="24"/>
        </w:rPr>
      </w:pPr>
      <w:r>
        <w:rPr>
          <w:color w:val="000000"/>
          <w:sz w:val="24"/>
          <w:szCs w:val="24"/>
        </w:rPr>
        <w:t>（</w:t>
      </w:r>
      <w:r>
        <w:rPr>
          <w:color w:val="000000"/>
          <w:sz w:val="24"/>
          <w:szCs w:val="24"/>
        </w:rPr>
        <w:t>1</w:t>
      </w:r>
      <w:r>
        <w:rPr>
          <w:color w:val="000000"/>
          <w:sz w:val="24"/>
          <w:szCs w:val="24"/>
        </w:rPr>
        <w:t>）</w:t>
      </w:r>
      <w:r>
        <w:rPr>
          <w:color w:val="000000"/>
          <w:sz w:val="24"/>
          <w:szCs w:val="24"/>
        </w:rPr>
        <w:t>AN</w:t>
      </w:r>
      <w:r>
        <w:rPr>
          <w:color w:val="000000"/>
          <w:sz w:val="24"/>
          <w:szCs w:val="24"/>
        </w:rPr>
        <w:t>患者的</w:t>
      </w:r>
      <w:r>
        <w:rPr>
          <w:color w:val="000000"/>
          <w:sz w:val="24"/>
          <w:szCs w:val="24"/>
        </w:rPr>
        <w:t>ACC</w:t>
      </w:r>
      <w:r>
        <w:rPr>
          <w:color w:val="000000"/>
          <w:sz w:val="24"/>
          <w:szCs w:val="24"/>
        </w:rPr>
        <w:t>及其相关网络功能</w:t>
      </w:r>
      <w:r w:rsidR="00002D6F">
        <w:rPr>
          <w:rFonts w:hint="eastAsia"/>
          <w:color w:val="000000"/>
          <w:sz w:val="24"/>
          <w:szCs w:val="24"/>
        </w:rPr>
        <w:t>较健康人</w:t>
      </w:r>
      <w:r>
        <w:rPr>
          <w:color w:val="000000"/>
          <w:sz w:val="24"/>
          <w:szCs w:val="24"/>
        </w:rPr>
        <w:t>具有哪些异常？</w:t>
      </w:r>
    </w:p>
    <w:p w14:paraId="19EFF43B" w14:textId="77777777" w:rsidR="00863EFC" w:rsidRDefault="00056780" w:rsidP="00EC5E14">
      <w:pPr>
        <w:spacing w:line="360" w:lineRule="auto"/>
        <w:ind w:firstLineChars="176" w:firstLine="422"/>
        <w:rPr>
          <w:color w:val="000000"/>
          <w:sz w:val="24"/>
          <w:szCs w:val="24"/>
        </w:rPr>
      </w:pPr>
      <w:r>
        <w:rPr>
          <w:color w:val="000000"/>
          <w:sz w:val="24"/>
          <w:szCs w:val="24"/>
        </w:rPr>
        <w:t>（</w:t>
      </w:r>
      <w:r>
        <w:rPr>
          <w:color w:val="000000"/>
          <w:sz w:val="24"/>
          <w:szCs w:val="24"/>
        </w:rPr>
        <w:t>2</w:t>
      </w:r>
      <w:r>
        <w:rPr>
          <w:color w:val="000000"/>
          <w:sz w:val="24"/>
          <w:szCs w:val="24"/>
        </w:rPr>
        <w:t>）以</w:t>
      </w:r>
      <w:r>
        <w:rPr>
          <w:color w:val="000000"/>
          <w:sz w:val="24"/>
          <w:szCs w:val="24"/>
        </w:rPr>
        <w:t>ACC</w:t>
      </w:r>
      <w:r>
        <w:rPr>
          <w:color w:val="000000"/>
          <w:sz w:val="24"/>
          <w:szCs w:val="24"/>
        </w:rPr>
        <w:t>为靶点的</w:t>
      </w:r>
      <w:proofErr w:type="spellStart"/>
      <w:r>
        <w:rPr>
          <w:color w:val="000000"/>
          <w:sz w:val="24"/>
          <w:szCs w:val="24"/>
        </w:rPr>
        <w:t>dTMS</w:t>
      </w:r>
      <w:proofErr w:type="spellEnd"/>
      <w:r>
        <w:rPr>
          <w:color w:val="000000"/>
          <w:sz w:val="24"/>
          <w:szCs w:val="24"/>
        </w:rPr>
        <w:t>治疗是否可提高</w:t>
      </w:r>
      <w:r>
        <w:rPr>
          <w:color w:val="000000"/>
          <w:sz w:val="24"/>
          <w:szCs w:val="24"/>
        </w:rPr>
        <w:t>AN</w:t>
      </w:r>
      <w:r>
        <w:rPr>
          <w:color w:val="000000"/>
          <w:sz w:val="24"/>
          <w:szCs w:val="24"/>
        </w:rPr>
        <w:t>患者团体</w:t>
      </w:r>
      <w:r>
        <w:rPr>
          <w:color w:val="000000"/>
          <w:sz w:val="24"/>
          <w:szCs w:val="24"/>
        </w:rPr>
        <w:t>CBT</w:t>
      </w:r>
      <w:r>
        <w:rPr>
          <w:color w:val="000000"/>
          <w:sz w:val="24"/>
          <w:szCs w:val="24"/>
        </w:rPr>
        <w:t>的疗效？</w:t>
      </w:r>
    </w:p>
    <w:p w14:paraId="25792E63" w14:textId="77777777" w:rsidR="00863EFC" w:rsidRDefault="00056780" w:rsidP="00EC5E14">
      <w:pPr>
        <w:spacing w:line="360" w:lineRule="auto"/>
        <w:ind w:firstLineChars="176" w:firstLine="422"/>
        <w:rPr>
          <w:color w:val="000000"/>
          <w:sz w:val="24"/>
          <w:szCs w:val="24"/>
        </w:rPr>
      </w:pPr>
      <w:r>
        <w:rPr>
          <w:color w:val="000000"/>
          <w:sz w:val="24"/>
          <w:szCs w:val="24"/>
        </w:rPr>
        <w:t>（</w:t>
      </w:r>
      <w:r>
        <w:rPr>
          <w:color w:val="000000"/>
          <w:sz w:val="24"/>
          <w:szCs w:val="24"/>
        </w:rPr>
        <w:t>3</w:t>
      </w:r>
      <w:r>
        <w:rPr>
          <w:color w:val="000000"/>
          <w:sz w:val="24"/>
          <w:szCs w:val="24"/>
        </w:rPr>
        <w:t>）</w:t>
      </w:r>
      <w:proofErr w:type="spellStart"/>
      <w:r>
        <w:rPr>
          <w:color w:val="000000"/>
          <w:sz w:val="24"/>
          <w:szCs w:val="24"/>
        </w:rPr>
        <w:t>dTMS</w:t>
      </w:r>
      <w:proofErr w:type="spellEnd"/>
      <w:r>
        <w:rPr>
          <w:color w:val="000000"/>
          <w:sz w:val="24"/>
          <w:szCs w:val="24"/>
        </w:rPr>
        <w:t>治疗是否通过调控</w:t>
      </w:r>
      <w:r>
        <w:rPr>
          <w:color w:val="000000"/>
          <w:sz w:val="24"/>
          <w:szCs w:val="24"/>
        </w:rPr>
        <w:t>AN</w:t>
      </w:r>
      <w:r>
        <w:rPr>
          <w:color w:val="000000"/>
          <w:sz w:val="24"/>
          <w:szCs w:val="24"/>
        </w:rPr>
        <w:t>患者的</w:t>
      </w:r>
      <w:r>
        <w:rPr>
          <w:color w:val="000000"/>
          <w:sz w:val="24"/>
          <w:szCs w:val="24"/>
        </w:rPr>
        <w:t>ACC</w:t>
      </w:r>
      <w:r>
        <w:rPr>
          <w:rFonts w:hint="eastAsia"/>
          <w:color w:val="000000"/>
          <w:sz w:val="24"/>
          <w:szCs w:val="24"/>
        </w:rPr>
        <w:t>活动及其相关脑网络</w:t>
      </w:r>
      <w:r>
        <w:rPr>
          <w:color w:val="000000"/>
          <w:sz w:val="24"/>
          <w:szCs w:val="24"/>
        </w:rPr>
        <w:t>从而增效团体</w:t>
      </w:r>
      <w:r>
        <w:rPr>
          <w:color w:val="000000"/>
          <w:sz w:val="24"/>
          <w:szCs w:val="24"/>
        </w:rPr>
        <w:t>CBT</w:t>
      </w:r>
      <w:r>
        <w:rPr>
          <w:color w:val="000000"/>
          <w:sz w:val="24"/>
          <w:szCs w:val="24"/>
        </w:rPr>
        <w:t>？</w:t>
      </w:r>
    </w:p>
    <w:p w14:paraId="34F55339" w14:textId="77777777" w:rsidR="00863EFC" w:rsidRDefault="00863EFC" w:rsidP="00EC5E14">
      <w:pPr>
        <w:spacing w:line="360" w:lineRule="auto"/>
        <w:ind w:firstLineChars="176" w:firstLine="422"/>
        <w:rPr>
          <w:color w:val="000000"/>
          <w:sz w:val="24"/>
          <w:szCs w:val="24"/>
        </w:rPr>
      </w:pPr>
    </w:p>
    <w:p w14:paraId="42868195" w14:textId="77777777" w:rsidR="00863EFC" w:rsidRDefault="00056780" w:rsidP="00EC5E14">
      <w:pPr>
        <w:snapToGrid w:val="0"/>
        <w:spacing w:beforeLines="50" w:before="156" w:afterLines="50" w:after="156" w:line="360" w:lineRule="auto"/>
        <w:ind w:firstLineChars="200" w:firstLine="560"/>
        <w:rPr>
          <w:rFonts w:eastAsia="楷体"/>
          <w:b/>
          <w:color w:val="000000"/>
          <w:sz w:val="24"/>
          <w:szCs w:val="24"/>
        </w:rPr>
      </w:pPr>
      <w:r>
        <w:rPr>
          <w:rFonts w:eastAsia="楷体"/>
          <w:color w:val="0070C0"/>
          <w:sz w:val="28"/>
          <w:szCs w:val="28"/>
        </w:rPr>
        <w:t>3</w:t>
      </w:r>
      <w:r>
        <w:rPr>
          <w:rFonts w:eastAsia="楷体"/>
          <w:color w:val="0070C0"/>
          <w:sz w:val="28"/>
          <w:szCs w:val="28"/>
        </w:rPr>
        <w:t>．</w:t>
      </w:r>
      <w:r>
        <w:rPr>
          <w:rFonts w:eastAsia="楷体"/>
          <w:b/>
          <w:bCs/>
          <w:color w:val="0070C0"/>
          <w:sz w:val="28"/>
          <w:szCs w:val="28"/>
        </w:rPr>
        <w:t>拟采取的研究方案及可行性分析</w:t>
      </w:r>
      <w:r>
        <w:rPr>
          <w:rFonts w:eastAsia="楷体"/>
          <w:color w:val="0070C0"/>
          <w:sz w:val="28"/>
          <w:szCs w:val="28"/>
        </w:rPr>
        <w:t>（包括研究方法、技术路线、实验手段、关键技术等说明）；</w:t>
      </w:r>
    </w:p>
    <w:p w14:paraId="3D25FCBB" w14:textId="77777777" w:rsidR="00863EFC" w:rsidRDefault="00056780" w:rsidP="00EC5E14">
      <w:pPr>
        <w:pStyle w:val="1"/>
        <w:ind w:firstLineChars="0" w:firstLine="0"/>
      </w:pPr>
      <w:r>
        <w:t>(</w:t>
      </w:r>
      <w:r>
        <w:t>一</w:t>
      </w:r>
      <w:r>
        <w:t xml:space="preserve">) </w:t>
      </w:r>
      <w:r>
        <w:t>研究方案：</w:t>
      </w:r>
    </w:p>
    <w:p w14:paraId="755D7656" w14:textId="77777777" w:rsidR="00863EFC" w:rsidRDefault="00056780" w:rsidP="00EC5E14">
      <w:pPr>
        <w:spacing w:beforeLines="50" w:before="156" w:afterLines="50" w:after="156" w:line="360" w:lineRule="auto"/>
        <w:rPr>
          <w:b/>
          <w:sz w:val="24"/>
          <w:szCs w:val="24"/>
        </w:rPr>
      </w:pPr>
      <w:r>
        <w:rPr>
          <w:b/>
          <w:sz w:val="24"/>
          <w:szCs w:val="24"/>
        </w:rPr>
        <w:t xml:space="preserve">3.1 </w:t>
      </w:r>
      <w:r>
        <w:rPr>
          <w:b/>
          <w:sz w:val="24"/>
          <w:szCs w:val="24"/>
        </w:rPr>
        <w:t>研究方法</w:t>
      </w:r>
    </w:p>
    <w:p w14:paraId="1D91AA5E" w14:textId="77777777" w:rsidR="00863EFC" w:rsidRDefault="00056780" w:rsidP="00EC5E14">
      <w:pPr>
        <w:snapToGrid w:val="0"/>
        <w:spacing w:line="360" w:lineRule="auto"/>
        <w:rPr>
          <w:b/>
          <w:bCs/>
          <w:sz w:val="24"/>
          <w:szCs w:val="24"/>
        </w:rPr>
      </w:pPr>
      <w:r>
        <w:rPr>
          <w:b/>
          <w:bCs/>
          <w:sz w:val="24"/>
          <w:szCs w:val="24"/>
        </w:rPr>
        <w:t>3.1.1</w:t>
      </w:r>
      <w:r>
        <w:rPr>
          <w:b/>
          <w:bCs/>
          <w:sz w:val="24"/>
          <w:szCs w:val="24"/>
        </w:rPr>
        <w:t>各组样本量及计算依据</w:t>
      </w:r>
    </w:p>
    <w:p w14:paraId="7841ABFD" w14:textId="77777777" w:rsidR="00863EFC" w:rsidRDefault="00056780" w:rsidP="00EC5E14">
      <w:pPr>
        <w:snapToGrid w:val="0"/>
        <w:spacing w:line="360" w:lineRule="auto"/>
        <w:ind w:firstLineChars="200" w:firstLine="480"/>
        <w:rPr>
          <w:sz w:val="24"/>
          <w:szCs w:val="24"/>
        </w:rPr>
      </w:pPr>
      <w:r>
        <w:rPr>
          <w:sz w:val="24"/>
          <w:szCs w:val="24"/>
        </w:rPr>
        <w:t>本项目将收集未治疗的女性</w:t>
      </w:r>
      <w:r>
        <w:rPr>
          <w:sz w:val="24"/>
          <w:szCs w:val="24"/>
        </w:rPr>
        <w:t>AN</w:t>
      </w:r>
      <w:r>
        <w:rPr>
          <w:sz w:val="24"/>
          <w:szCs w:val="24"/>
        </w:rPr>
        <w:t>患者</w:t>
      </w:r>
      <w:r>
        <w:rPr>
          <w:rFonts w:hint="eastAsia"/>
          <w:sz w:val="24"/>
          <w:szCs w:val="24"/>
        </w:rPr>
        <w:t>1</w:t>
      </w:r>
      <w:r>
        <w:rPr>
          <w:sz w:val="24"/>
          <w:szCs w:val="24"/>
        </w:rPr>
        <w:t>00</w:t>
      </w:r>
      <w:r>
        <w:rPr>
          <w:sz w:val="24"/>
          <w:szCs w:val="24"/>
        </w:rPr>
        <w:t>例，性别、年龄、教育程度等匹配</w:t>
      </w:r>
      <w:r>
        <w:rPr>
          <w:sz w:val="24"/>
          <w:szCs w:val="24"/>
        </w:rPr>
        <w:lastRenderedPageBreak/>
        <w:t>的健康对照（</w:t>
      </w:r>
      <w:r w:rsidR="0009369B">
        <w:rPr>
          <w:rFonts w:hint="eastAsia"/>
          <w:sz w:val="24"/>
          <w:szCs w:val="24"/>
        </w:rPr>
        <w:t>H</w:t>
      </w:r>
      <w:r>
        <w:rPr>
          <w:sz w:val="24"/>
          <w:szCs w:val="24"/>
        </w:rPr>
        <w:t>ealth control</w:t>
      </w:r>
      <w:r w:rsidR="0009369B">
        <w:rPr>
          <w:rFonts w:hint="eastAsia"/>
          <w:sz w:val="24"/>
          <w:szCs w:val="24"/>
        </w:rPr>
        <w:t>,</w:t>
      </w:r>
      <w:r w:rsidR="0009369B">
        <w:rPr>
          <w:sz w:val="24"/>
          <w:szCs w:val="24"/>
        </w:rPr>
        <w:t xml:space="preserve"> </w:t>
      </w:r>
      <w:r>
        <w:rPr>
          <w:sz w:val="24"/>
          <w:szCs w:val="24"/>
        </w:rPr>
        <w:t>HC</w:t>
      </w:r>
      <w:r>
        <w:rPr>
          <w:sz w:val="24"/>
          <w:szCs w:val="24"/>
        </w:rPr>
        <w:t>）</w:t>
      </w:r>
      <w:r>
        <w:rPr>
          <w:sz w:val="24"/>
          <w:szCs w:val="24"/>
        </w:rPr>
        <w:t>50</w:t>
      </w:r>
      <w:r>
        <w:rPr>
          <w:sz w:val="24"/>
          <w:szCs w:val="24"/>
        </w:rPr>
        <w:t>例。计算依据如下：</w:t>
      </w:r>
    </w:p>
    <w:p w14:paraId="0A7012EF" w14:textId="77777777" w:rsidR="00863EFC" w:rsidRDefault="00056780" w:rsidP="00EC5E14">
      <w:pPr>
        <w:snapToGrid w:val="0"/>
        <w:spacing w:line="360" w:lineRule="auto"/>
        <w:ind w:firstLineChars="200" w:firstLine="480"/>
        <w:rPr>
          <w:sz w:val="24"/>
          <w:szCs w:val="24"/>
        </w:rPr>
      </w:pPr>
      <w:r>
        <w:rPr>
          <w:rFonts w:ascii="Cambria Math" w:hAnsi="Cambria Math" w:cs="Cambria Math"/>
          <w:sz w:val="24"/>
          <w:szCs w:val="24"/>
        </w:rPr>
        <w:t>①</w:t>
      </w:r>
      <w:r>
        <w:rPr>
          <w:sz w:val="24"/>
          <w:szCs w:val="24"/>
        </w:rPr>
        <w:tab/>
      </w:r>
      <w:r>
        <w:rPr>
          <w:sz w:val="24"/>
          <w:szCs w:val="24"/>
        </w:rPr>
        <w:t>按照经验及参考相关文献，影像学研究中每组至少</w:t>
      </w:r>
      <w:r>
        <w:rPr>
          <w:sz w:val="24"/>
          <w:szCs w:val="24"/>
        </w:rPr>
        <w:t>20-50</w:t>
      </w:r>
      <w:r>
        <w:rPr>
          <w:sz w:val="24"/>
          <w:szCs w:val="24"/>
        </w:rPr>
        <w:t>例研究对象。</w:t>
      </w:r>
    </w:p>
    <w:p w14:paraId="0892FE6B" w14:textId="77777777" w:rsidR="00863EFC" w:rsidRDefault="00056780" w:rsidP="00EC5E14">
      <w:pPr>
        <w:snapToGrid w:val="0"/>
        <w:spacing w:line="360" w:lineRule="auto"/>
        <w:ind w:firstLineChars="200" w:firstLine="480"/>
        <w:rPr>
          <w:sz w:val="24"/>
          <w:szCs w:val="24"/>
        </w:rPr>
      </w:pPr>
      <w:r>
        <w:rPr>
          <w:rFonts w:ascii="Cambria Math" w:hAnsi="Cambria Math" w:cs="Cambria Math"/>
          <w:sz w:val="24"/>
          <w:szCs w:val="24"/>
        </w:rPr>
        <w:t>②</w:t>
      </w:r>
      <w:r>
        <w:rPr>
          <w:sz w:val="24"/>
          <w:szCs w:val="24"/>
        </w:rPr>
        <w:tab/>
      </w:r>
      <w:r>
        <w:rPr>
          <w:sz w:val="24"/>
          <w:szCs w:val="24"/>
        </w:rPr>
        <w:t>随访研究的脱落率约</w:t>
      </w:r>
      <w:r>
        <w:rPr>
          <w:sz w:val="24"/>
          <w:szCs w:val="24"/>
        </w:rPr>
        <w:t>15%</w:t>
      </w:r>
      <w:r>
        <w:rPr>
          <w:sz w:val="24"/>
          <w:szCs w:val="24"/>
        </w:rPr>
        <w:t>。</w:t>
      </w:r>
    </w:p>
    <w:p w14:paraId="0A370D11" w14:textId="77777777" w:rsidR="00863EFC" w:rsidRDefault="00056780" w:rsidP="00EC5E14">
      <w:pPr>
        <w:snapToGrid w:val="0"/>
        <w:spacing w:line="360" w:lineRule="auto"/>
        <w:ind w:firstLineChars="200" w:firstLine="480"/>
        <w:rPr>
          <w:sz w:val="24"/>
          <w:szCs w:val="24"/>
        </w:rPr>
      </w:pPr>
      <w:r>
        <w:rPr>
          <w:rFonts w:ascii="Cambria Math" w:hAnsi="Cambria Math" w:cs="Cambria Math"/>
          <w:sz w:val="24"/>
          <w:szCs w:val="24"/>
        </w:rPr>
        <w:t>③</w:t>
      </w:r>
      <w:r>
        <w:rPr>
          <w:sz w:val="24"/>
          <w:szCs w:val="24"/>
        </w:rPr>
        <w:tab/>
      </w:r>
      <w:r>
        <w:rPr>
          <w:sz w:val="24"/>
          <w:szCs w:val="24"/>
        </w:rPr>
        <w:t>采用</w:t>
      </w:r>
      <w:r>
        <w:rPr>
          <w:sz w:val="24"/>
          <w:szCs w:val="24"/>
        </w:rPr>
        <w:t>G*Power</w:t>
      </w:r>
      <w:r>
        <w:rPr>
          <w:sz w:val="24"/>
          <w:szCs w:val="24"/>
        </w:rPr>
        <w:t>软件首先进行效应值推算，根据已发表的相关文献中报告的样本量和</w:t>
      </w:r>
      <w:r>
        <w:rPr>
          <w:sz w:val="24"/>
          <w:szCs w:val="24"/>
        </w:rPr>
        <w:t>F</w:t>
      </w:r>
      <w:r>
        <w:rPr>
          <w:sz w:val="24"/>
          <w:szCs w:val="24"/>
        </w:rPr>
        <w:t>值推算出效应值在</w:t>
      </w:r>
      <w:r>
        <w:rPr>
          <w:sz w:val="24"/>
          <w:szCs w:val="24"/>
        </w:rPr>
        <w:t>0.5</w:t>
      </w:r>
      <w:r>
        <w:rPr>
          <w:sz w:val="24"/>
          <w:szCs w:val="24"/>
        </w:rPr>
        <w:t>左右，故按此效应量计算。取</w:t>
      </w:r>
      <w:r>
        <w:rPr>
          <w:sz w:val="24"/>
          <w:szCs w:val="24"/>
        </w:rPr>
        <w:t>I</w:t>
      </w:r>
      <w:r>
        <w:rPr>
          <w:sz w:val="24"/>
          <w:szCs w:val="24"/>
        </w:rPr>
        <w:t>类错误率</w:t>
      </w:r>
      <w:r>
        <w:rPr>
          <w:sz w:val="24"/>
          <w:szCs w:val="24"/>
        </w:rPr>
        <w:t>0.05</w:t>
      </w:r>
      <w:r>
        <w:rPr>
          <w:sz w:val="24"/>
          <w:szCs w:val="24"/>
        </w:rPr>
        <w:t>，统计力</w:t>
      </w:r>
      <w:r>
        <w:rPr>
          <w:sz w:val="24"/>
          <w:szCs w:val="24"/>
        </w:rPr>
        <w:t>0.80</w:t>
      </w:r>
      <w:r>
        <w:rPr>
          <w:sz w:val="24"/>
          <w:szCs w:val="24"/>
        </w:rPr>
        <w:t>，假设三组样本量相等，进一步以</w:t>
      </w:r>
      <w:r>
        <w:rPr>
          <w:sz w:val="24"/>
          <w:szCs w:val="24"/>
        </w:rPr>
        <w:t>G*Power</w:t>
      </w:r>
      <w:r>
        <w:rPr>
          <w:sz w:val="24"/>
          <w:szCs w:val="24"/>
        </w:rPr>
        <w:t>软件的独立样本比较模型计算得，样本量每组至少为</w:t>
      </w:r>
      <w:r>
        <w:rPr>
          <w:sz w:val="24"/>
          <w:szCs w:val="24"/>
        </w:rPr>
        <w:t>45</w:t>
      </w:r>
      <w:r>
        <w:rPr>
          <w:sz w:val="24"/>
          <w:szCs w:val="24"/>
        </w:rPr>
        <w:t>，考虑到随访脱落率及治疗结束后治疗有效组和非反应组均有充足例数进行分析，故本研究拟收集团体</w:t>
      </w:r>
      <w:proofErr w:type="spellStart"/>
      <w:r>
        <w:rPr>
          <w:sz w:val="24"/>
          <w:szCs w:val="24"/>
        </w:rPr>
        <w:t>CBT+dTMS</w:t>
      </w:r>
      <w:proofErr w:type="spellEnd"/>
      <w:r>
        <w:rPr>
          <w:sz w:val="24"/>
          <w:szCs w:val="24"/>
        </w:rPr>
        <w:t>治疗组</w:t>
      </w:r>
      <w:r>
        <w:rPr>
          <w:sz w:val="24"/>
          <w:szCs w:val="24"/>
        </w:rPr>
        <w:t>50</w:t>
      </w:r>
      <w:r>
        <w:rPr>
          <w:sz w:val="24"/>
          <w:szCs w:val="24"/>
        </w:rPr>
        <w:t>名，团体</w:t>
      </w:r>
      <w:r>
        <w:rPr>
          <w:sz w:val="24"/>
          <w:szCs w:val="24"/>
        </w:rPr>
        <w:t>CBT+</w:t>
      </w:r>
      <w:r>
        <w:rPr>
          <w:sz w:val="24"/>
          <w:szCs w:val="24"/>
        </w:rPr>
        <w:t>伪刺激组</w:t>
      </w:r>
      <w:r>
        <w:rPr>
          <w:sz w:val="24"/>
          <w:szCs w:val="24"/>
        </w:rPr>
        <w:t>50</w:t>
      </w:r>
      <w:r>
        <w:rPr>
          <w:sz w:val="24"/>
          <w:szCs w:val="24"/>
        </w:rPr>
        <w:t>名。</w:t>
      </w:r>
    </w:p>
    <w:p w14:paraId="7CFCEF82" w14:textId="77777777" w:rsidR="00863EFC" w:rsidRDefault="00056780" w:rsidP="00EC5E14">
      <w:pPr>
        <w:snapToGrid w:val="0"/>
        <w:spacing w:beforeLines="50" w:before="156" w:afterLines="50" w:after="156" w:line="360" w:lineRule="auto"/>
        <w:rPr>
          <w:b/>
          <w:bCs/>
          <w:sz w:val="24"/>
          <w:szCs w:val="24"/>
        </w:rPr>
      </w:pPr>
      <w:r>
        <w:rPr>
          <w:b/>
          <w:bCs/>
          <w:sz w:val="24"/>
          <w:szCs w:val="24"/>
        </w:rPr>
        <w:t xml:space="preserve">3.1.2 </w:t>
      </w:r>
      <w:r>
        <w:rPr>
          <w:b/>
          <w:bCs/>
          <w:sz w:val="24"/>
          <w:szCs w:val="24"/>
        </w:rPr>
        <w:t>入选</w:t>
      </w:r>
      <w:r>
        <w:rPr>
          <w:b/>
          <w:bCs/>
          <w:sz w:val="24"/>
          <w:szCs w:val="24"/>
        </w:rPr>
        <w:t>/</w:t>
      </w:r>
      <w:r>
        <w:rPr>
          <w:b/>
          <w:bCs/>
          <w:sz w:val="24"/>
          <w:szCs w:val="24"/>
        </w:rPr>
        <w:t>排除</w:t>
      </w:r>
      <w:r>
        <w:rPr>
          <w:b/>
          <w:bCs/>
          <w:sz w:val="24"/>
          <w:szCs w:val="24"/>
        </w:rPr>
        <w:t>/</w:t>
      </w:r>
      <w:r>
        <w:rPr>
          <w:b/>
          <w:bCs/>
          <w:sz w:val="24"/>
          <w:szCs w:val="24"/>
        </w:rPr>
        <w:t>退出标准</w:t>
      </w:r>
    </w:p>
    <w:p w14:paraId="0E7D401F" w14:textId="01913B6E" w:rsidR="00863EFC" w:rsidRDefault="00F114E1" w:rsidP="00EC5E14">
      <w:pPr>
        <w:snapToGrid w:val="0"/>
        <w:spacing w:line="360" w:lineRule="auto"/>
        <w:rPr>
          <w:b/>
          <w:bCs/>
          <w:sz w:val="24"/>
          <w:szCs w:val="24"/>
        </w:rPr>
      </w:pPr>
      <w:r>
        <w:rPr>
          <w:rFonts w:hint="eastAsia"/>
          <w:b/>
          <w:bCs/>
          <w:sz w:val="24"/>
          <w:szCs w:val="24"/>
        </w:rPr>
        <w:t>(</w:t>
      </w:r>
      <w:r w:rsidR="00056780">
        <w:rPr>
          <w:b/>
          <w:bCs/>
          <w:sz w:val="24"/>
          <w:szCs w:val="24"/>
        </w:rPr>
        <w:t>1</w:t>
      </w:r>
      <w:r>
        <w:rPr>
          <w:b/>
          <w:bCs/>
          <w:sz w:val="24"/>
          <w:szCs w:val="24"/>
        </w:rPr>
        <w:t>)</w:t>
      </w:r>
      <w:r w:rsidR="00056780">
        <w:rPr>
          <w:b/>
          <w:bCs/>
          <w:sz w:val="24"/>
          <w:szCs w:val="24"/>
        </w:rPr>
        <w:t>AN</w:t>
      </w:r>
      <w:r w:rsidR="00056780">
        <w:rPr>
          <w:b/>
          <w:bCs/>
          <w:sz w:val="24"/>
          <w:szCs w:val="24"/>
        </w:rPr>
        <w:t>患者（研究组）：</w:t>
      </w:r>
      <w:r w:rsidR="00056780">
        <w:rPr>
          <w:b/>
          <w:bCs/>
          <w:sz w:val="24"/>
          <w:szCs w:val="24"/>
        </w:rPr>
        <w:t>100</w:t>
      </w:r>
      <w:r w:rsidR="00056780">
        <w:rPr>
          <w:b/>
          <w:bCs/>
          <w:sz w:val="24"/>
          <w:szCs w:val="24"/>
        </w:rPr>
        <w:t>例</w:t>
      </w:r>
    </w:p>
    <w:p w14:paraId="76119C55" w14:textId="77777777" w:rsidR="00863EFC" w:rsidRDefault="00056780" w:rsidP="00EC5E14">
      <w:pPr>
        <w:snapToGrid w:val="0"/>
        <w:spacing w:line="360" w:lineRule="auto"/>
        <w:ind w:firstLineChars="200" w:firstLine="480"/>
        <w:rPr>
          <w:sz w:val="24"/>
          <w:szCs w:val="24"/>
        </w:rPr>
      </w:pPr>
      <w:r>
        <w:rPr>
          <w:sz w:val="24"/>
          <w:szCs w:val="24"/>
        </w:rPr>
        <w:t>本研究拟在上海市精神卫生中心门诊部收集未治疗的</w:t>
      </w:r>
      <w:r>
        <w:rPr>
          <w:sz w:val="24"/>
          <w:szCs w:val="24"/>
        </w:rPr>
        <w:t>AN</w:t>
      </w:r>
      <w:r>
        <w:rPr>
          <w:sz w:val="24"/>
          <w:szCs w:val="24"/>
        </w:rPr>
        <w:t>患者</w:t>
      </w:r>
      <w:r>
        <w:rPr>
          <w:sz w:val="24"/>
          <w:szCs w:val="24"/>
        </w:rPr>
        <w:t>100</w:t>
      </w:r>
      <w:r>
        <w:rPr>
          <w:sz w:val="24"/>
          <w:szCs w:val="24"/>
        </w:rPr>
        <w:t>例，具体入组标准如下：</w:t>
      </w:r>
    </w:p>
    <w:p w14:paraId="1CA75620" w14:textId="77777777" w:rsidR="00863EFC" w:rsidRDefault="00056780" w:rsidP="00EC5E14">
      <w:pPr>
        <w:snapToGrid w:val="0"/>
        <w:spacing w:line="360" w:lineRule="auto"/>
        <w:ind w:firstLineChars="200" w:firstLine="482"/>
        <w:rPr>
          <w:sz w:val="24"/>
          <w:szCs w:val="24"/>
        </w:rPr>
      </w:pPr>
      <w:r>
        <w:rPr>
          <w:b/>
          <w:bCs/>
          <w:sz w:val="24"/>
          <w:szCs w:val="24"/>
        </w:rPr>
        <w:t>入组标准：</w:t>
      </w:r>
    </w:p>
    <w:p w14:paraId="5A9FDD2B" w14:textId="77777777" w:rsidR="00863EFC" w:rsidRDefault="00056780" w:rsidP="00EC5E14">
      <w:pPr>
        <w:pStyle w:val="af4"/>
        <w:numPr>
          <w:ilvl w:val="0"/>
          <w:numId w:val="2"/>
        </w:numPr>
        <w:snapToGrid w:val="0"/>
        <w:spacing w:line="360" w:lineRule="auto"/>
        <w:ind w:firstLineChars="0"/>
        <w:rPr>
          <w:sz w:val="24"/>
          <w:szCs w:val="24"/>
        </w:rPr>
      </w:pPr>
      <w:r>
        <w:rPr>
          <w:sz w:val="24"/>
          <w:szCs w:val="24"/>
        </w:rPr>
        <w:t>女性，汉族，年龄</w:t>
      </w:r>
      <w:r>
        <w:rPr>
          <w:sz w:val="24"/>
          <w:szCs w:val="24"/>
        </w:rPr>
        <w:t>18~35</w:t>
      </w:r>
      <w:r>
        <w:rPr>
          <w:sz w:val="24"/>
          <w:szCs w:val="24"/>
        </w:rPr>
        <w:t>岁，右利手；</w:t>
      </w:r>
    </w:p>
    <w:p w14:paraId="41F4A8C4" w14:textId="77777777" w:rsidR="00863EFC" w:rsidRDefault="00056780" w:rsidP="00EC5E14">
      <w:pPr>
        <w:pStyle w:val="af4"/>
        <w:numPr>
          <w:ilvl w:val="0"/>
          <w:numId w:val="2"/>
        </w:numPr>
        <w:snapToGrid w:val="0"/>
        <w:spacing w:line="360" w:lineRule="auto"/>
        <w:ind w:firstLineChars="0"/>
        <w:rPr>
          <w:sz w:val="24"/>
          <w:szCs w:val="24"/>
        </w:rPr>
      </w:pPr>
      <w:r>
        <w:rPr>
          <w:sz w:val="24"/>
          <w:szCs w:val="24"/>
        </w:rPr>
        <w:t>具有初中及以上受教育程度；</w:t>
      </w:r>
    </w:p>
    <w:p w14:paraId="61FB417D" w14:textId="77777777" w:rsidR="00863EFC" w:rsidRDefault="00056780" w:rsidP="00EC5E14">
      <w:pPr>
        <w:pStyle w:val="af4"/>
        <w:numPr>
          <w:ilvl w:val="0"/>
          <w:numId w:val="2"/>
        </w:numPr>
        <w:snapToGrid w:val="0"/>
        <w:spacing w:line="360" w:lineRule="auto"/>
        <w:ind w:firstLineChars="0"/>
        <w:rPr>
          <w:sz w:val="24"/>
          <w:szCs w:val="24"/>
        </w:rPr>
      </w:pPr>
      <w:r>
        <w:rPr>
          <w:sz w:val="24"/>
          <w:szCs w:val="24"/>
        </w:rPr>
        <w:t>符合</w:t>
      </w:r>
      <w:r>
        <w:rPr>
          <w:sz w:val="24"/>
          <w:szCs w:val="24"/>
        </w:rPr>
        <w:t>DSM-5</w:t>
      </w:r>
      <w:r>
        <w:rPr>
          <w:sz w:val="24"/>
          <w:szCs w:val="24"/>
        </w:rPr>
        <w:t>中</w:t>
      </w:r>
      <w:r>
        <w:rPr>
          <w:sz w:val="24"/>
          <w:szCs w:val="24"/>
        </w:rPr>
        <w:t>AN</w:t>
      </w:r>
      <w:r>
        <w:rPr>
          <w:sz w:val="24"/>
          <w:szCs w:val="24"/>
        </w:rPr>
        <w:t>诊断标准，</w:t>
      </w:r>
      <w:r>
        <w:rPr>
          <w:sz w:val="24"/>
          <w:szCs w:val="24"/>
        </w:rPr>
        <w:t>13.0kg/m</w:t>
      </w:r>
      <w:r w:rsidRPr="00CD0AB4">
        <w:rPr>
          <w:sz w:val="24"/>
          <w:szCs w:val="24"/>
          <w:vertAlign w:val="superscript"/>
        </w:rPr>
        <w:t>2</w:t>
      </w:r>
      <w:r>
        <w:rPr>
          <w:sz w:val="24"/>
          <w:szCs w:val="24"/>
        </w:rPr>
        <w:t>≤BMI&lt;18.5 kg/m</w:t>
      </w:r>
      <w:r w:rsidRPr="00CD0AB4">
        <w:rPr>
          <w:sz w:val="24"/>
          <w:szCs w:val="24"/>
          <w:vertAlign w:val="superscript"/>
        </w:rPr>
        <w:t>2</w:t>
      </w:r>
      <w:r>
        <w:rPr>
          <w:sz w:val="24"/>
          <w:szCs w:val="24"/>
        </w:rPr>
        <w:t>；</w:t>
      </w:r>
    </w:p>
    <w:p w14:paraId="7F0C53E3" w14:textId="77777777" w:rsidR="00863EFC" w:rsidRDefault="00056780" w:rsidP="00EC5E14">
      <w:pPr>
        <w:pStyle w:val="af4"/>
        <w:numPr>
          <w:ilvl w:val="0"/>
          <w:numId w:val="2"/>
        </w:numPr>
        <w:snapToGrid w:val="0"/>
        <w:spacing w:line="360" w:lineRule="auto"/>
        <w:ind w:firstLineChars="0"/>
        <w:rPr>
          <w:sz w:val="24"/>
          <w:szCs w:val="24"/>
        </w:rPr>
      </w:pPr>
      <w:r>
        <w:rPr>
          <w:sz w:val="24"/>
          <w:szCs w:val="24"/>
        </w:rPr>
        <w:t>入组前</w:t>
      </w:r>
      <w:r>
        <w:rPr>
          <w:sz w:val="24"/>
          <w:szCs w:val="24"/>
        </w:rPr>
        <w:t>1</w:t>
      </w:r>
      <w:r>
        <w:rPr>
          <w:sz w:val="24"/>
          <w:szCs w:val="24"/>
        </w:rPr>
        <w:t>个月内未接受过系统的营养治疗、精神科药物治疗及任何形式的心理治疗。</w:t>
      </w:r>
    </w:p>
    <w:p w14:paraId="16FB38DB" w14:textId="77777777" w:rsidR="00863EFC" w:rsidRDefault="00056780" w:rsidP="00EC5E14">
      <w:pPr>
        <w:pStyle w:val="af4"/>
        <w:numPr>
          <w:ilvl w:val="0"/>
          <w:numId w:val="2"/>
        </w:numPr>
        <w:snapToGrid w:val="0"/>
        <w:spacing w:line="360" w:lineRule="auto"/>
        <w:ind w:firstLineChars="0"/>
        <w:rPr>
          <w:sz w:val="24"/>
          <w:szCs w:val="24"/>
        </w:rPr>
      </w:pPr>
      <w:r>
        <w:rPr>
          <w:sz w:val="24"/>
          <w:szCs w:val="24"/>
        </w:rPr>
        <w:t>每位患者必须理解本研究的性质，并签署知情同意书。</w:t>
      </w:r>
    </w:p>
    <w:p w14:paraId="3EC0FA1B" w14:textId="77777777" w:rsidR="00863EFC" w:rsidRDefault="00056780" w:rsidP="00EC5E14">
      <w:pPr>
        <w:snapToGrid w:val="0"/>
        <w:spacing w:line="360" w:lineRule="auto"/>
        <w:ind w:firstLineChars="200" w:firstLine="482"/>
        <w:rPr>
          <w:b/>
          <w:bCs/>
          <w:sz w:val="24"/>
          <w:szCs w:val="24"/>
        </w:rPr>
      </w:pPr>
      <w:r>
        <w:rPr>
          <w:b/>
          <w:bCs/>
          <w:sz w:val="24"/>
          <w:szCs w:val="24"/>
        </w:rPr>
        <w:t>排除标准：</w:t>
      </w:r>
    </w:p>
    <w:p w14:paraId="0C47C1C4"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符合除</w:t>
      </w:r>
      <w:r>
        <w:rPr>
          <w:sz w:val="24"/>
          <w:szCs w:val="24"/>
        </w:rPr>
        <w:t>AN</w:t>
      </w:r>
      <w:r>
        <w:rPr>
          <w:sz w:val="24"/>
          <w:szCs w:val="24"/>
        </w:rPr>
        <w:t>外的</w:t>
      </w:r>
      <w:r>
        <w:rPr>
          <w:sz w:val="24"/>
          <w:szCs w:val="24"/>
        </w:rPr>
        <w:t>DSM-5</w:t>
      </w:r>
      <w:r>
        <w:rPr>
          <w:sz w:val="24"/>
          <w:szCs w:val="24"/>
        </w:rPr>
        <w:t>的其他诊断者，如物质滥用</w:t>
      </w:r>
      <w:r>
        <w:rPr>
          <w:sz w:val="24"/>
          <w:szCs w:val="24"/>
        </w:rPr>
        <w:t>/</w:t>
      </w:r>
      <w:r>
        <w:rPr>
          <w:sz w:val="24"/>
          <w:szCs w:val="24"/>
        </w:rPr>
        <w:t>依赖、抑郁症、焦虑症、强迫症等，高自杀风险者，强烈的破坏冲动或反社会行为者；</w:t>
      </w:r>
    </w:p>
    <w:p w14:paraId="37E13B85"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患者有严重的原发性或继发性躯体疾病、认知功能损害，使患者无法完成所需症状评估检查、心理学测试；</w:t>
      </w:r>
    </w:p>
    <w:p w14:paraId="56B52373"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既往曾接受过系统的营养治疗、个体心理治疗、家庭治疗及团体心理治疗；</w:t>
      </w:r>
    </w:p>
    <w:p w14:paraId="7E1DCD36"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近</w:t>
      </w:r>
      <w:r>
        <w:rPr>
          <w:sz w:val="24"/>
          <w:szCs w:val="24"/>
        </w:rPr>
        <w:t>1</w:t>
      </w:r>
      <w:r>
        <w:rPr>
          <w:sz w:val="24"/>
          <w:szCs w:val="24"/>
        </w:rPr>
        <w:t>个月内服用神经阻滞剂、抗抑郁剂、锂盐、兴奋剂、抗癫痫药等精神类药物及激素类药物、避孕药的患者；</w:t>
      </w:r>
    </w:p>
    <w:p w14:paraId="58569A09"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体内有金属植入物：存在安装起搏器、颅内银夹、金属假牙、动脉支架、</w:t>
      </w:r>
      <w:r>
        <w:rPr>
          <w:sz w:val="24"/>
          <w:szCs w:val="24"/>
        </w:rPr>
        <w:lastRenderedPageBreak/>
        <w:t>动脉夹、关节金属固定、或其它金属植入体状况等（此标准仅限于磁共振检测者）；</w:t>
      </w:r>
    </w:p>
    <w:p w14:paraId="0D602A35"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患者有内分泌系统疾病（如甲亢，糖尿病等）或肿瘤，引起体重减轻；</w:t>
      </w:r>
    </w:p>
    <w:p w14:paraId="3D3FEC0D" w14:textId="77777777" w:rsidR="00863EFC" w:rsidRDefault="00056780" w:rsidP="00EC5E14">
      <w:pPr>
        <w:pStyle w:val="af4"/>
        <w:numPr>
          <w:ilvl w:val="0"/>
          <w:numId w:val="3"/>
        </w:numPr>
        <w:snapToGrid w:val="0"/>
        <w:spacing w:line="360" w:lineRule="auto"/>
        <w:ind w:firstLineChars="0"/>
        <w:rPr>
          <w:sz w:val="24"/>
          <w:szCs w:val="24"/>
        </w:rPr>
      </w:pPr>
      <w:r>
        <w:rPr>
          <w:sz w:val="24"/>
          <w:szCs w:val="24"/>
        </w:rPr>
        <w:t>由于其他原因研究者认为不适合参加本项临床试验。</w:t>
      </w:r>
    </w:p>
    <w:p w14:paraId="584F7C6C" w14:textId="77777777" w:rsidR="00863EFC" w:rsidRDefault="00056780" w:rsidP="00EC5E14">
      <w:pPr>
        <w:snapToGrid w:val="0"/>
        <w:spacing w:line="360" w:lineRule="auto"/>
        <w:ind w:firstLineChars="200" w:firstLine="482"/>
        <w:rPr>
          <w:b/>
          <w:bCs/>
          <w:sz w:val="24"/>
          <w:szCs w:val="24"/>
        </w:rPr>
      </w:pPr>
      <w:r>
        <w:rPr>
          <w:b/>
          <w:bCs/>
          <w:sz w:val="24"/>
          <w:szCs w:val="24"/>
        </w:rPr>
        <w:t>退出标准</w:t>
      </w:r>
      <w:r>
        <w:rPr>
          <w:b/>
          <w:bCs/>
          <w:sz w:val="24"/>
          <w:szCs w:val="24"/>
        </w:rPr>
        <w:t>:</w:t>
      </w:r>
    </w:p>
    <w:p w14:paraId="7C6522EF" w14:textId="77777777" w:rsidR="00863EFC" w:rsidRDefault="00056780" w:rsidP="00EC5E14">
      <w:pPr>
        <w:pStyle w:val="af4"/>
        <w:numPr>
          <w:ilvl w:val="0"/>
          <w:numId w:val="4"/>
        </w:numPr>
        <w:snapToGrid w:val="0"/>
        <w:spacing w:line="360" w:lineRule="auto"/>
        <w:ind w:firstLineChars="0"/>
        <w:rPr>
          <w:sz w:val="24"/>
          <w:szCs w:val="24"/>
        </w:rPr>
      </w:pPr>
      <w:r>
        <w:rPr>
          <w:sz w:val="24"/>
          <w:szCs w:val="24"/>
        </w:rPr>
        <w:t>出现不能耐受的不良事件或严重不良事件</w:t>
      </w:r>
      <w:r>
        <w:rPr>
          <w:sz w:val="24"/>
          <w:szCs w:val="24"/>
        </w:rPr>
        <w:t>;</w:t>
      </w:r>
    </w:p>
    <w:p w14:paraId="4EFA13A6" w14:textId="77777777" w:rsidR="00863EFC" w:rsidRDefault="00056780" w:rsidP="00EC5E14">
      <w:pPr>
        <w:pStyle w:val="af4"/>
        <w:numPr>
          <w:ilvl w:val="0"/>
          <w:numId w:val="4"/>
        </w:numPr>
        <w:snapToGrid w:val="0"/>
        <w:spacing w:line="360" w:lineRule="auto"/>
        <w:ind w:firstLineChars="0"/>
        <w:rPr>
          <w:sz w:val="24"/>
          <w:szCs w:val="24"/>
        </w:rPr>
      </w:pPr>
      <w:r>
        <w:rPr>
          <w:sz w:val="24"/>
          <w:szCs w:val="24"/>
        </w:rPr>
        <w:t>明显的方案违背，影响研究的有效性和安全性评估</w:t>
      </w:r>
      <w:r>
        <w:rPr>
          <w:sz w:val="24"/>
          <w:szCs w:val="24"/>
        </w:rPr>
        <w:t>;</w:t>
      </w:r>
    </w:p>
    <w:p w14:paraId="6AD0A5A3" w14:textId="77777777" w:rsidR="00863EFC" w:rsidRDefault="00056780" w:rsidP="00EC5E14">
      <w:pPr>
        <w:pStyle w:val="af4"/>
        <w:numPr>
          <w:ilvl w:val="0"/>
          <w:numId w:val="4"/>
        </w:numPr>
        <w:snapToGrid w:val="0"/>
        <w:spacing w:line="360" w:lineRule="auto"/>
        <w:ind w:firstLineChars="0"/>
        <w:rPr>
          <w:sz w:val="24"/>
          <w:szCs w:val="24"/>
        </w:rPr>
      </w:pPr>
      <w:r>
        <w:rPr>
          <w:sz w:val="24"/>
          <w:szCs w:val="24"/>
        </w:rPr>
        <w:t>受试者出现自杀、精神病性症状；</w:t>
      </w:r>
    </w:p>
    <w:p w14:paraId="616F525A" w14:textId="77777777" w:rsidR="00863EFC" w:rsidRDefault="00056780" w:rsidP="00EC5E14">
      <w:pPr>
        <w:pStyle w:val="af4"/>
        <w:numPr>
          <w:ilvl w:val="0"/>
          <w:numId w:val="4"/>
        </w:numPr>
        <w:snapToGrid w:val="0"/>
        <w:spacing w:line="360" w:lineRule="auto"/>
        <w:ind w:firstLineChars="0"/>
        <w:rPr>
          <w:sz w:val="24"/>
          <w:szCs w:val="24"/>
        </w:rPr>
      </w:pPr>
      <w:r>
        <w:rPr>
          <w:sz w:val="24"/>
          <w:szCs w:val="24"/>
        </w:rPr>
        <w:t>研究者判断需要退出试验的其他情况。</w:t>
      </w:r>
    </w:p>
    <w:p w14:paraId="06B73585" w14:textId="6A36EDB6" w:rsidR="00863EFC" w:rsidRDefault="00F114E1" w:rsidP="00EC5E14">
      <w:pPr>
        <w:snapToGrid w:val="0"/>
        <w:spacing w:line="360" w:lineRule="auto"/>
        <w:rPr>
          <w:b/>
          <w:bCs/>
          <w:sz w:val="24"/>
          <w:szCs w:val="24"/>
        </w:rPr>
      </w:pPr>
      <w:r>
        <w:rPr>
          <w:rFonts w:hint="eastAsia"/>
          <w:b/>
          <w:bCs/>
          <w:sz w:val="24"/>
          <w:szCs w:val="24"/>
        </w:rPr>
        <w:t>(</w:t>
      </w:r>
      <w:r>
        <w:rPr>
          <w:b/>
          <w:bCs/>
          <w:sz w:val="24"/>
          <w:szCs w:val="24"/>
        </w:rPr>
        <w:t>2)</w:t>
      </w:r>
      <w:r w:rsidR="00056780">
        <w:rPr>
          <w:b/>
          <w:bCs/>
          <w:sz w:val="24"/>
          <w:szCs w:val="24"/>
        </w:rPr>
        <w:t>健康对照</w:t>
      </w:r>
      <w:r>
        <w:rPr>
          <w:rFonts w:hint="eastAsia"/>
          <w:b/>
          <w:bCs/>
          <w:sz w:val="24"/>
          <w:szCs w:val="24"/>
        </w:rPr>
        <w:t>（</w:t>
      </w:r>
      <w:r w:rsidR="00056780">
        <w:rPr>
          <w:b/>
          <w:bCs/>
          <w:sz w:val="24"/>
          <w:szCs w:val="24"/>
        </w:rPr>
        <w:t>HC</w:t>
      </w:r>
      <w:r w:rsidR="00056780">
        <w:rPr>
          <w:b/>
          <w:bCs/>
          <w:sz w:val="24"/>
          <w:szCs w:val="24"/>
        </w:rPr>
        <w:t>组</w:t>
      </w:r>
      <w:r>
        <w:rPr>
          <w:rFonts w:hint="eastAsia"/>
          <w:b/>
          <w:bCs/>
          <w:sz w:val="24"/>
          <w:szCs w:val="24"/>
        </w:rPr>
        <w:t>）</w:t>
      </w:r>
      <w:r w:rsidR="00056780">
        <w:rPr>
          <w:b/>
          <w:bCs/>
          <w:sz w:val="24"/>
          <w:szCs w:val="24"/>
        </w:rPr>
        <w:t>：</w:t>
      </w:r>
      <w:r w:rsidR="00056780">
        <w:rPr>
          <w:b/>
          <w:bCs/>
          <w:sz w:val="24"/>
          <w:szCs w:val="24"/>
        </w:rPr>
        <w:t>50</w:t>
      </w:r>
      <w:r w:rsidR="00056780">
        <w:rPr>
          <w:b/>
          <w:bCs/>
          <w:sz w:val="24"/>
          <w:szCs w:val="24"/>
        </w:rPr>
        <w:t>例</w:t>
      </w:r>
    </w:p>
    <w:p w14:paraId="3D8CD53B" w14:textId="77777777" w:rsidR="00863EFC" w:rsidRDefault="00056780" w:rsidP="00EC5E14">
      <w:pPr>
        <w:snapToGrid w:val="0"/>
        <w:spacing w:line="360" w:lineRule="auto"/>
        <w:ind w:firstLineChars="200" w:firstLine="480"/>
        <w:rPr>
          <w:sz w:val="24"/>
          <w:szCs w:val="24"/>
        </w:rPr>
      </w:pPr>
      <w:r>
        <w:rPr>
          <w:sz w:val="24"/>
          <w:szCs w:val="24"/>
        </w:rPr>
        <w:t>本项目的</w:t>
      </w:r>
      <w:r>
        <w:rPr>
          <w:sz w:val="24"/>
          <w:szCs w:val="24"/>
        </w:rPr>
        <w:t>HC</w:t>
      </w:r>
      <w:r>
        <w:rPr>
          <w:sz w:val="24"/>
          <w:szCs w:val="24"/>
        </w:rPr>
        <w:t>组样本将集中在在校大学生和社会招募中收集，对所有的</w:t>
      </w:r>
      <w:r>
        <w:rPr>
          <w:sz w:val="24"/>
          <w:szCs w:val="24"/>
        </w:rPr>
        <w:t>HC</w:t>
      </w:r>
      <w:r>
        <w:rPr>
          <w:sz w:val="24"/>
          <w:szCs w:val="24"/>
        </w:rPr>
        <w:t>，获得知情同意后进行筛查评估。拟收集</w:t>
      </w:r>
      <w:r>
        <w:rPr>
          <w:sz w:val="24"/>
          <w:szCs w:val="24"/>
        </w:rPr>
        <w:t>HC</w:t>
      </w:r>
      <w:r>
        <w:rPr>
          <w:sz w:val="24"/>
          <w:szCs w:val="24"/>
        </w:rPr>
        <w:t>组被试</w:t>
      </w:r>
      <w:r>
        <w:rPr>
          <w:sz w:val="24"/>
          <w:szCs w:val="24"/>
        </w:rPr>
        <w:t>50</w:t>
      </w:r>
      <w:r>
        <w:rPr>
          <w:sz w:val="24"/>
          <w:szCs w:val="24"/>
        </w:rPr>
        <w:t>例。</w:t>
      </w:r>
    </w:p>
    <w:p w14:paraId="5EDD0ED3" w14:textId="77777777" w:rsidR="00863EFC" w:rsidRDefault="00056780" w:rsidP="00EC5E14">
      <w:pPr>
        <w:snapToGrid w:val="0"/>
        <w:spacing w:line="360" w:lineRule="auto"/>
        <w:ind w:firstLineChars="200" w:firstLine="482"/>
        <w:rPr>
          <w:b/>
          <w:bCs/>
          <w:sz w:val="24"/>
          <w:szCs w:val="24"/>
        </w:rPr>
      </w:pPr>
      <w:r>
        <w:rPr>
          <w:b/>
          <w:bCs/>
          <w:sz w:val="24"/>
          <w:szCs w:val="24"/>
        </w:rPr>
        <w:t>入组标准：</w:t>
      </w:r>
    </w:p>
    <w:p w14:paraId="618E9F0C" w14:textId="77777777" w:rsidR="00863EFC" w:rsidRDefault="00056780" w:rsidP="00EC5E14">
      <w:pPr>
        <w:pStyle w:val="af4"/>
        <w:numPr>
          <w:ilvl w:val="0"/>
          <w:numId w:val="5"/>
        </w:numPr>
        <w:snapToGrid w:val="0"/>
        <w:spacing w:line="360" w:lineRule="auto"/>
        <w:ind w:firstLineChars="0"/>
        <w:rPr>
          <w:sz w:val="24"/>
          <w:szCs w:val="24"/>
        </w:rPr>
      </w:pPr>
      <w:r>
        <w:rPr>
          <w:sz w:val="24"/>
          <w:szCs w:val="24"/>
        </w:rPr>
        <w:t>年龄</w:t>
      </w:r>
      <w:r>
        <w:rPr>
          <w:sz w:val="24"/>
          <w:szCs w:val="24"/>
        </w:rPr>
        <w:t>18-35</w:t>
      </w:r>
      <w:r>
        <w:rPr>
          <w:sz w:val="24"/>
          <w:szCs w:val="24"/>
        </w:rPr>
        <w:t>岁，女性，汉族，右利手；</w:t>
      </w:r>
    </w:p>
    <w:p w14:paraId="37788CDD" w14:textId="77777777" w:rsidR="00863EFC" w:rsidRDefault="00056780" w:rsidP="00EC5E14">
      <w:pPr>
        <w:pStyle w:val="af4"/>
        <w:numPr>
          <w:ilvl w:val="0"/>
          <w:numId w:val="5"/>
        </w:numPr>
        <w:snapToGrid w:val="0"/>
        <w:spacing w:line="360" w:lineRule="auto"/>
        <w:ind w:firstLineChars="0"/>
        <w:rPr>
          <w:sz w:val="24"/>
          <w:szCs w:val="24"/>
        </w:rPr>
      </w:pPr>
      <w:r>
        <w:rPr>
          <w:sz w:val="24"/>
          <w:szCs w:val="24"/>
        </w:rPr>
        <w:t>18.5kg/m</w:t>
      </w:r>
      <w:r>
        <w:rPr>
          <w:sz w:val="24"/>
          <w:szCs w:val="24"/>
          <w:vertAlign w:val="superscript"/>
        </w:rPr>
        <w:t>2</w:t>
      </w:r>
      <w:r>
        <w:rPr>
          <w:sz w:val="24"/>
          <w:szCs w:val="24"/>
        </w:rPr>
        <w:t>≤BMI≤23.9kg/m</w:t>
      </w:r>
      <w:r>
        <w:rPr>
          <w:sz w:val="24"/>
          <w:szCs w:val="24"/>
          <w:vertAlign w:val="superscript"/>
        </w:rPr>
        <w:t>2</w:t>
      </w:r>
      <w:r>
        <w:rPr>
          <w:sz w:val="24"/>
          <w:szCs w:val="24"/>
        </w:rPr>
        <w:t>；</w:t>
      </w:r>
    </w:p>
    <w:p w14:paraId="26C0DDA4" w14:textId="77777777" w:rsidR="00863EFC" w:rsidRDefault="00056780" w:rsidP="00EC5E14">
      <w:pPr>
        <w:pStyle w:val="af4"/>
        <w:numPr>
          <w:ilvl w:val="0"/>
          <w:numId w:val="5"/>
        </w:numPr>
        <w:snapToGrid w:val="0"/>
        <w:spacing w:line="360" w:lineRule="auto"/>
        <w:ind w:firstLineChars="0"/>
        <w:rPr>
          <w:sz w:val="24"/>
          <w:szCs w:val="24"/>
        </w:rPr>
      </w:pPr>
      <w:r>
        <w:rPr>
          <w:sz w:val="24"/>
          <w:szCs w:val="24"/>
        </w:rPr>
        <w:t>饮食态度调查表</w:t>
      </w:r>
      <w:r>
        <w:rPr>
          <w:rFonts w:hint="eastAsia"/>
          <w:sz w:val="24"/>
          <w:szCs w:val="24"/>
        </w:rPr>
        <w:t>(</w:t>
      </w:r>
      <w:r>
        <w:rPr>
          <w:sz w:val="24"/>
          <w:szCs w:val="24"/>
        </w:rPr>
        <w:t>EAT-26</w:t>
      </w:r>
      <w:r>
        <w:rPr>
          <w:rFonts w:hint="eastAsia"/>
          <w:sz w:val="24"/>
          <w:szCs w:val="24"/>
        </w:rPr>
        <w:t>)</w:t>
      </w:r>
      <w:r>
        <w:rPr>
          <w:sz w:val="24"/>
          <w:szCs w:val="24"/>
        </w:rPr>
        <w:t>评分</w:t>
      </w:r>
      <w:r>
        <w:rPr>
          <w:sz w:val="24"/>
          <w:szCs w:val="24"/>
        </w:rPr>
        <w:t>&lt;20</w:t>
      </w:r>
      <w:r>
        <w:rPr>
          <w:sz w:val="24"/>
          <w:szCs w:val="24"/>
        </w:rPr>
        <w:t>分；</w:t>
      </w:r>
    </w:p>
    <w:p w14:paraId="5003B0DF" w14:textId="77777777" w:rsidR="00863EFC" w:rsidRDefault="00056780" w:rsidP="00EC5E14">
      <w:pPr>
        <w:pStyle w:val="af4"/>
        <w:numPr>
          <w:ilvl w:val="0"/>
          <w:numId w:val="5"/>
        </w:numPr>
        <w:snapToGrid w:val="0"/>
        <w:spacing w:line="360" w:lineRule="auto"/>
        <w:ind w:firstLineChars="0"/>
        <w:rPr>
          <w:sz w:val="24"/>
          <w:szCs w:val="24"/>
        </w:rPr>
      </w:pPr>
      <w:r>
        <w:rPr>
          <w:sz w:val="24"/>
          <w:szCs w:val="24"/>
        </w:rPr>
        <w:t>签署知情同意。</w:t>
      </w:r>
    </w:p>
    <w:p w14:paraId="38A5421D" w14:textId="77777777" w:rsidR="00863EFC" w:rsidRDefault="00056780" w:rsidP="0009369B">
      <w:pPr>
        <w:snapToGrid w:val="0"/>
        <w:spacing w:line="360" w:lineRule="auto"/>
        <w:ind w:firstLineChars="200" w:firstLine="480"/>
        <w:rPr>
          <w:sz w:val="24"/>
          <w:szCs w:val="24"/>
        </w:rPr>
      </w:pPr>
      <w:r>
        <w:rPr>
          <w:sz w:val="24"/>
          <w:szCs w:val="24"/>
        </w:rPr>
        <w:t>对照组的选择需与</w:t>
      </w:r>
      <w:r>
        <w:rPr>
          <w:sz w:val="24"/>
          <w:szCs w:val="24"/>
        </w:rPr>
        <w:t>BN</w:t>
      </w:r>
      <w:r>
        <w:rPr>
          <w:sz w:val="24"/>
          <w:szCs w:val="24"/>
        </w:rPr>
        <w:t>患者进行严格配对，匹配因素包括了年龄、性别、文化程度等。</w:t>
      </w:r>
    </w:p>
    <w:p w14:paraId="36E629FA" w14:textId="77777777" w:rsidR="00863EFC" w:rsidRDefault="00056780" w:rsidP="00EC5E14">
      <w:pPr>
        <w:snapToGrid w:val="0"/>
        <w:spacing w:line="360" w:lineRule="auto"/>
        <w:ind w:firstLineChars="200" w:firstLine="482"/>
        <w:rPr>
          <w:b/>
          <w:bCs/>
          <w:sz w:val="24"/>
          <w:szCs w:val="24"/>
        </w:rPr>
      </w:pPr>
      <w:r>
        <w:rPr>
          <w:b/>
          <w:bCs/>
          <w:sz w:val="24"/>
          <w:szCs w:val="24"/>
        </w:rPr>
        <w:t>排除标准：</w:t>
      </w:r>
    </w:p>
    <w:p w14:paraId="36E534B0"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符合</w:t>
      </w:r>
      <w:r>
        <w:rPr>
          <w:sz w:val="24"/>
          <w:szCs w:val="24"/>
        </w:rPr>
        <w:t>DSM-5</w:t>
      </w:r>
      <w:r>
        <w:rPr>
          <w:sz w:val="24"/>
          <w:szCs w:val="24"/>
        </w:rPr>
        <w:t>的任一诊断者，即患有精神障碍者；</w:t>
      </w:r>
    </w:p>
    <w:p w14:paraId="122307C0"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有自杀意念者；</w:t>
      </w:r>
    </w:p>
    <w:p w14:paraId="64ED12FC"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有精神障碍病史及精神障碍家族史；</w:t>
      </w:r>
    </w:p>
    <w:p w14:paraId="75FE3D43"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有严重躯体疾病或躯体合并症者（如有神经系统疾病、心律失常、浮肿、肝肾功能损害等）；</w:t>
      </w:r>
    </w:p>
    <w:p w14:paraId="35812CE0"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怀孕、哺乳、药物滥用者；</w:t>
      </w:r>
    </w:p>
    <w:p w14:paraId="37A358D4" w14:textId="77777777" w:rsidR="00863EFC" w:rsidRDefault="00056780" w:rsidP="00EC5E14">
      <w:pPr>
        <w:pStyle w:val="af4"/>
        <w:numPr>
          <w:ilvl w:val="0"/>
          <w:numId w:val="6"/>
        </w:numPr>
        <w:snapToGrid w:val="0"/>
        <w:spacing w:line="360" w:lineRule="auto"/>
        <w:ind w:firstLineChars="0"/>
        <w:rPr>
          <w:sz w:val="24"/>
          <w:szCs w:val="24"/>
        </w:rPr>
      </w:pPr>
      <w:r>
        <w:rPr>
          <w:sz w:val="24"/>
          <w:szCs w:val="24"/>
        </w:rPr>
        <w:t>1</w:t>
      </w:r>
      <w:r>
        <w:rPr>
          <w:sz w:val="24"/>
          <w:szCs w:val="24"/>
        </w:rPr>
        <w:t>个月内服用过精神类药物、激素类药物、避孕药。</w:t>
      </w:r>
    </w:p>
    <w:p w14:paraId="1093937C" w14:textId="77777777" w:rsidR="00863EFC" w:rsidRDefault="00056780" w:rsidP="00EC5E14">
      <w:pPr>
        <w:snapToGrid w:val="0"/>
        <w:spacing w:beforeLines="50" w:before="156" w:afterLines="50" w:after="156" w:line="360" w:lineRule="auto"/>
        <w:rPr>
          <w:b/>
          <w:bCs/>
          <w:sz w:val="24"/>
          <w:szCs w:val="24"/>
        </w:rPr>
      </w:pPr>
      <w:r>
        <w:rPr>
          <w:b/>
          <w:bCs/>
          <w:sz w:val="24"/>
          <w:szCs w:val="24"/>
        </w:rPr>
        <w:t xml:space="preserve">3.1.3 </w:t>
      </w:r>
      <w:r>
        <w:rPr>
          <w:b/>
          <w:bCs/>
          <w:sz w:val="24"/>
          <w:szCs w:val="24"/>
        </w:rPr>
        <w:t>分组方法及治疗、随访</w:t>
      </w:r>
    </w:p>
    <w:p w14:paraId="088DC70E" w14:textId="43B2E733" w:rsidR="00863EFC" w:rsidRDefault="00F114E1" w:rsidP="00EC5E14">
      <w:pPr>
        <w:snapToGrid w:val="0"/>
        <w:spacing w:beforeLines="50" w:before="156" w:afterLines="50" w:after="156" w:line="360" w:lineRule="auto"/>
        <w:rPr>
          <w:b/>
          <w:bCs/>
          <w:sz w:val="24"/>
          <w:szCs w:val="24"/>
        </w:rPr>
      </w:pPr>
      <w:r>
        <w:rPr>
          <w:rFonts w:hint="eastAsia"/>
          <w:b/>
          <w:bCs/>
          <w:sz w:val="24"/>
          <w:szCs w:val="24"/>
        </w:rPr>
        <w:t>(</w:t>
      </w:r>
      <w:r w:rsidR="00056780">
        <w:rPr>
          <w:b/>
          <w:bCs/>
          <w:sz w:val="24"/>
          <w:szCs w:val="24"/>
        </w:rPr>
        <w:t>1</w:t>
      </w:r>
      <w:r>
        <w:rPr>
          <w:b/>
          <w:bCs/>
          <w:sz w:val="24"/>
          <w:szCs w:val="24"/>
        </w:rPr>
        <w:t>)</w:t>
      </w:r>
      <w:r w:rsidR="00056780">
        <w:rPr>
          <w:b/>
          <w:bCs/>
          <w:sz w:val="24"/>
          <w:szCs w:val="24"/>
        </w:rPr>
        <w:t>AN</w:t>
      </w:r>
      <w:r w:rsidR="00056780">
        <w:rPr>
          <w:b/>
          <w:bCs/>
          <w:sz w:val="24"/>
          <w:szCs w:val="24"/>
        </w:rPr>
        <w:t>分组</w:t>
      </w:r>
    </w:p>
    <w:p w14:paraId="421A10BE" w14:textId="77777777" w:rsidR="00863EFC" w:rsidRDefault="00056780" w:rsidP="00EC5E14">
      <w:pPr>
        <w:snapToGrid w:val="0"/>
        <w:spacing w:line="360" w:lineRule="auto"/>
        <w:ind w:firstLineChars="200" w:firstLine="480"/>
        <w:rPr>
          <w:sz w:val="24"/>
          <w:szCs w:val="24"/>
        </w:rPr>
      </w:pPr>
      <w:r>
        <w:rPr>
          <w:sz w:val="24"/>
          <w:szCs w:val="24"/>
        </w:rPr>
        <w:lastRenderedPageBreak/>
        <w:t>所有入组</w:t>
      </w:r>
      <w:r>
        <w:rPr>
          <w:sz w:val="24"/>
          <w:szCs w:val="24"/>
        </w:rPr>
        <w:t>AN</w:t>
      </w:r>
      <w:r>
        <w:rPr>
          <w:sz w:val="24"/>
          <w:szCs w:val="24"/>
        </w:rPr>
        <w:t>患者按照随机数字表按</w:t>
      </w:r>
      <w:r>
        <w:rPr>
          <w:sz w:val="24"/>
          <w:szCs w:val="24"/>
        </w:rPr>
        <w:t>1:1</w:t>
      </w:r>
      <w:r>
        <w:rPr>
          <w:sz w:val="24"/>
          <w:szCs w:val="24"/>
        </w:rPr>
        <w:t>的比例随机分入</w:t>
      </w:r>
      <w:r>
        <w:rPr>
          <w:color w:val="000000"/>
          <w:sz w:val="24"/>
          <w:szCs w:val="24"/>
        </w:rPr>
        <w:t>团体</w:t>
      </w:r>
      <w:proofErr w:type="spellStart"/>
      <w:r>
        <w:rPr>
          <w:color w:val="000000"/>
          <w:sz w:val="24"/>
          <w:szCs w:val="24"/>
        </w:rPr>
        <w:t>CBT+dTMS</w:t>
      </w:r>
      <w:proofErr w:type="spellEnd"/>
      <w:r>
        <w:rPr>
          <w:color w:val="000000"/>
          <w:sz w:val="24"/>
          <w:szCs w:val="24"/>
        </w:rPr>
        <w:t>治疗</w:t>
      </w:r>
      <w:r>
        <w:rPr>
          <w:sz w:val="24"/>
          <w:szCs w:val="24"/>
        </w:rPr>
        <w:t>组和团体</w:t>
      </w:r>
      <w:r>
        <w:rPr>
          <w:sz w:val="24"/>
          <w:szCs w:val="24"/>
        </w:rPr>
        <w:t>CBT+</w:t>
      </w:r>
      <w:r>
        <w:rPr>
          <w:sz w:val="24"/>
          <w:szCs w:val="24"/>
        </w:rPr>
        <w:t>伪刺激组，两组各</w:t>
      </w:r>
      <w:r>
        <w:rPr>
          <w:sz w:val="24"/>
          <w:szCs w:val="24"/>
        </w:rPr>
        <w:t>50</w:t>
      </w:r>
      <w:r>
        <w:rPr>
          <w:sz w:val="24"/>
          <w:szCs w:val="24"/>
        </w:rPr>
        <w:t>人。</w:t>
      </w:r>
    </w:p>
    <w:p w14:paraId="7D012CC0" w14:textId="7E617D77" w:rsidR="00863EFC" w:rsidRDefault="00F114E1" w:rsidP="00EC5E14">
      <w:pPr>
        <w:snapToGrid w:val="0"/>
        <w:spacing w:beforeLines="50" w:before="156" w:line="360" w:lineRule="auto"/>
        <w:rPr>
          <w:b/>
          <w:bCs/>
          <w:sz w:val="24"/>
          <w:szCs w:val="24"/>
        </w:rPr>
      </w:pPr>
      <w:r>
        <w:rPr>
          <w:rFonts w:hint="eastAsia"/>
          <w:b/>
          <w:bCs/>
          <w:sz w:val="24"/>
          <w:szCs w:val="24"/>
        </w:rPr>
        <w:t>(</w:t>
      </w:r>
      <w:r w:rsidR="00056780">
        <w:rPr>
          <w:b/>
          <w:bCs/>
          <w:sz w:val="24"/>
          <w:szCs w:val="24"/>
        </w:rPr>
        <w:t>2</w:t>
      </w:r>
      <w:r>
        <w:rPr>
          <w:b/>
          <w:bCs/>
          <w:sz w:val="24"/>
          <w:szCs w:val="24"/>
        </w:rPr>
        <w:t>)</w:t>
      </w:r>
      <w:r w:rsidR="00056780">
        <w:rPr>
          <w:b/>
          <w:bCs/>
          <w:sz w:val="24"/>
          <w:szCs w:val="24"/>
        </w:rPr>
        <w:t>AN</w:t>
      </w:r>
      <w:r w:rsidR="00056780">
        <w:rPr>
          <w:b/>
          <w:bCs/>
          <w:sz w:val="24"/>
          <w:szCs w:val="24"/>
        </w:rPr>
        <w:t>治疗及随访</w:t>
      </w:r>
    </w:p>
    <w:p w14:paraId="311EB8E3" w14:textId="77777777" w:rsidR="00863EFC" w:rsidRDefault="00056780" w:rsidP="00EC5E14">
      <w:pPr>
        <w:snapToGrid w:val="0"/>
        <w:spacing w:beforeLines="50" w:before="156" w:afterLines="50" w:after="156" w:line="360" w:lineRule="auto"/>
        <w:ind w:leftChars="200" w:left="420"/>
        <w:rPr>
          <w:b/>
          <w:bCs/>
          <w:sz w:val="24"/>
          <w:szCs w:val="24"/>
        </w:rPr>
      </w:pPr>
      <w:r>
        <w:rPr>
          <w:b/>
          <w:bCs/>
          <w:sz w:val="24"/>
          <w:szCs w:val="24"/>
        </w:rPr>
        <w:t xml:space="preserve">a. </w:t>
      </w:r>
      <w:r>
        <w:rPr>
          <w:b/>
          <w:bCs/>
          <w:sz w:val="24"/>
          <w:szCs w:val="24"/>
        </w:rPr>
        <w:t>团体</w:t>
      </w:r>
      <w:proofErr w:type="spellStart"/>
      <w:r>
        <w:rPr>
          <w:b/>
          <w:bCs/>
          <w:sz w:val="24"/>
          <w:szCs w:val="24"/>
        </w:rPr>
        <w:t>CBT+dTMS</w:t>
      </w:r>
      <w:proofErr w:type="spellEnd"/>
      <w:r>
        <w:rPr>
          <w:b/>
          <w:bCs/>
          <w:sz w:val="24"/>
          <w:szCs w:val="24"/>
        </w:rPr>
        <w:t>治疗组：</w:t>
      </w:r>
      <w:r>
        <w:rPr>
          <w:b/>
          <w:bCs/>
          <w:sz w:val="24"/>
          <w:szCs w:val="24"/>
        </w:rPr>
        <w:t>n = 50</w:t>
      </w:r>
    </w:p>
    <w:p w14:paraId="02A7AF1D" w14:textId="77777777" w:rsidR="00863EFC" w:rsidRPr="00CD0AB4" w:rsidRDefault="00056780" w:rsidP="00EC5E14">
      <w:pPr>
        <w:snapToGrid w:val="0"/>
        <w:spacing w:beforeLines="50" w:before="156" w:afterLines="50" w:after="156" w:line="360" w:lineRule="auto"/>
        <w:ind w:leftChars="200" w:left="420"/>
        <w:rPr>
          <w:b/>
          <w:bCs/>
          <w:sz w:val="24"/>
          <w:szCs w:val="24"/>
        </w:rPr>
      </w:pPr>
      <w:r w:rsidRPr="00CB4A11">
        <w:rPr>
          <w:b/>
          <w:bCs/>
          <w:sz w:val="24"/>
          <w:szCs w:val="24"/>
        </w:rPr>
        <w:t>团体</w:t>
      </w:r>
      <w:r w:rsidRPr="00CB4A11">
        <w:rPr>
          <w:b/>
          <w:bCs/>
          <w:sz w:val="24"/>
          <w:szCs w:val="24"/>
        </w:rPr>
        <w:t>CBT</w:t>
      </w:r>
      <w:r w:rsidRPr="009B176E">
        <w:rPr>
          <w:rFonts w:hint="eastAsia"/>
          <w:b/>
          <w:bCs/>
          <w:sz w:val="24"/>
          <w:szCs w:val="24"/>
        </w:rPr>
        <w:t>治疗：</w:t>
      </w:r>
    </w:p>
    <w:p w14:paraId="75F5AC6C" w14:textId="77777777" w:rsidR="00863EFC" w:rsidRDefault="00056780" w:rsidP="00EC5E14">
      <w:pPr>
        <w:spacing w:line="360" w:lineRule="auto"/>
        <w:ind w:firstLineChars="200" w:firstLine="480"/>
        <w:rPr>
          <w:sz w:val="24"/>
          <w:szCs w:val="24"/>
        </w:rPr>
      </w:pPr>
      <w:bookmarkStart w:id="5" w:name="OLE_LINK25"/>
      <w:r>
        <w:rPr>
          <w:sz w:val="24"/>
          <w:szCs w:val="24"/>
        </w:rPr>
        <w:t>进行随机分组后，每收集到</w:t>
      </w:r>
      <w:r>
        <w:rPr>
          <w:sz w:val="24"/>
          <w:szCs w:val="24"/>
        </w:rPr>
        <w:t>8-10</w:t>
      </w:r>
      <w:r>
        <w:rPr>
          <w:sz w:val="24"/>
          <w:szCs w:val="24"/>
        </w:rPr>
        <w:t>名网络团体</w:t>
      </w:r>
      <w:r>
        <w:rPr>
          <w:sz w:val="24"/>
          <w:szCs w:val="24"/>
        </w:rPr>
        <w:t>CBT</w:t>
      </w:r>
      <w:r>
        <w:rPr>
          <w:sz w:val="24"/>
          <w:szCs w:val="24"/>
        </w:rPr>
        <w:t>组的患者即建立封闭式的结构小组进行团体</w:t>
      </w:r>
      <w:r>
        <w:rPr>
          <w:sz w:val="24"/>
          <w:szCs w:val="24"/>
        </w:rPr>
        <w:t>CBT</w:t>
      </w:r>
      <w:r>
        <w:rPr>
          <w:sz w:val="24"/>
          <w:szCs w:val="24"/>
        </w:rPr>
        <w:t>治疗。</w:t>
      </w:r>
    </w:p>
    <w:p w14:paraId="6CE4909D" w14:textId="77777777" w:rsidR="00863EFC" w:rsidRDefault="00056780" w:rsidP="00EC5E14">
      <w:pPr>
        <w:spacing w:line="360" w:lineRule="auto"/>
        <w:ind w:firstLineChars="200" w:firstLine="480"/>
        <w:rPr>
          <w:sz w:val="24"/>
          <w:szCs w:val="24"/>
        </w:rPr>
      </w:pPr>
      <w:r>
        <w:rPr>
          <w:sz w:val="24"/>
          <w:szCs w:val="24"/>
        </w:rPr>
        <w:t>治疗形式：每组患者均接受</w:t>
      </w:r>
      <w:r>
        <w:rPr>
          <w:sz w:val="24"/>
          <w:szCs w:val="24"/>
        </w:rPr>
        <w:t>12</w:t>
      </w:r>
      <w:r>
        <w:rPr>
          <w:sz w:val="24"/>
          <w:szCs w:val="24"/>
        </w:rPr>
        <w:t>次团体治疗，每周</w:t>
      </w:r>
      <w:r>
        <w:rPr>
          <w:sz w:val="24"/>
          <w:szCs w:val="24"/>
        </w:rPr>
        <w:t>2</w:t>
      </w:r>
      <w:r>
        <w:rPr>
          <w:sz w:val="24"/>
          <w:szCs w:val="24"/>
        </w:rPr>
        <w:t>次，每次</w:t>
      </w:r>
      <w:r>
        <w:rPr>
          <w:sz w:val="24"/>
          <w:szCs w:val="24"/>
        </w:rPr>
        <w:t>90</w:t>
      </w:r>
      <w:r>
        <w:rPr>
          <w:sz w:val="24"/>
          <w:szCs w:val="24"/>
        </w:rPr>
        <w:t>分钟，共</w:t>
      </w:r>
      <w:r>
        <w:rPr>
          <w:sz w:val="24"/>
          <w:szCs w:val="24"/>
        </w:rPr>
        <w:t>6</w:t>
      </w:r>
      <w:r>
        <w:rPr>
          <w:sz w:val="24"/>
          <w:szCs w:val="24"/>
        </w:rPr>
        <w:t>周。每组由两名</w:t>
      </w:r>
      <w:r>
        <w:rPr>
          <w:sz w:val="24"/>
          <w:szCs w:val="24"/>
        </w:rPr>
        <w:t>CBT</w:t>
      </w:r>
      <w:r>
        <w:rPr>
          <w:sz w:val="24"/>
          <w:szCs w:val="24"/>
        </w:rPr>
        <w:t>治疗师带领，均为接受过系统专业培训的国家注册心理治疗师。</w:t>
      </w:r>
    </w:p>
    <w:p w14:paraId="178CBEAA" w14:textId="77777777" w:rsidR="00863EFC" w:rsidRPr="00831DEC" w:rsidRDefault="00056780" w:rsidP="00EC5E14">
      <w:pPr>
        <w:spacing w:line="360" w:lineRule="auto"/>
        <w:ind w:firstLineChars="200" w:firstLine="480"/>
        <w:rPr>
          <w:bCs/>
          <w:sz w:val="24"/>
          <w:szCs w:val="24"/>
        </w:rPr>
      </w:pPr>
      <w:r>
        <w:rPr>
          <w:sz w:val="24"/>
          <w:szCs w:val="24"/>
        </w:rPr>
        <w:t>在正式进入团体前，治疗师与患者进行入组前评估。形式为初始访谈</w:t>
      </w:r>
      <w:r>
        <w:rPr>
          <w:sz w:val="24"/>
          <w:szCs w:val="24"/>
        </w:rPr>
        <w:t>1</w:t>
      </w:r>
      <w:r>
        <w:rPr>
          <w:sz w:val="24"/>
          <w:szCs w:val="24"/>
        </w:rPr>
        <w:t>次，时长</w:t>
      </w:r>
      <w:r>
        <w:rPr>
          <w:sz w:val="24"/>
          <w:szCs w:val="24"/>
        </w:rPr>
        <w:t>90min</w:t>
      </w:r>
      <w:r>
        <w:rPr>
          <w:sz w:val="24"/>
          <w:szCs w:val="24"/>
        </w:rPr>
        <w:t>，主要内容为入团前教育，包括</w:t>
      </w:r>
      <w:r>
        <w:rPr>
          <w:sz w:val="24"/>
          <w:szCs w:val="24"/>
        </w:rPr>
        <w:t>CBT</w:t>
      </w:r>
      <w:r>
        <w:rPr>
          <w:sz w:val="24"/>
          <w:szCs w:val="24"/>
        </w:rPr>
        <w:t>介绍，团体相关介绍以及签署知情同意、团体协议等。之后为每周</w:t>
      </w:r>
      <w:r>
        <w:rPr>
          <w:sz w:val="24"/>
          <w:szCs w:val="24"/>
        </w:rPr>
        <w:t>2</w:t>
      </w:r>
      <w:r>
        <w:rPr>
          <w:sz w:val="24"/>
          <w:szCs w:val="24"/>
        </w:rPr>
        <w:t>次、每次</w:t>
      </w:r>
      <w:r>
        <w:rPr>
          <w:sz w:val="24"/>
          <w:szCs w:val="24"/>
        </w:rPr>
        <w:t>90</w:t>
      </w:r>
      <w:r>
        <w:rPr>
          <w:sz w:val="24"/>
          <w:szCs w:val="24"/>
        </w:rPr>
        <w:t>分钟、持续</w:t>
      </w:r>
      <w:r>
        <w:rPr>
          <w:sz w:val="24"/>
          <w:szCs w:val="24"/>
        </w:rPr>
        <w:t>12</w:t>
      </w:r>
      <w:r>
        <w:rPr>
          <w:sz w:val="24"/>
          <w:szCs w:val="24"/>
        </w:rPr>
        <w:t>次、总共</w:t>
      </w:r>
      <w:r>
        <w:rPr>
          <w:sz w:val="24"/>
          <w:szCs w:val="24"/>
        </w:rPr>
        <w:t>6</w:t>
      </w:r>
      <w:r>
        <w:rPr>
          <w:sz w:val="24"/>
          <w:szCs w:val="24"/>
        </w:rPr>
        <w:t>周的团体</w:t>
      </w:r>
      <w:r>
        <w:rPr>
          <w:sz w:val="24"/>
          <w:szCs w:val="24"/>
        </w:rPr>
        <w:t>CBT</w:t>
      </w:r>
      <w:r>
        <w:rPr>
          <w:sz w:val="24"/>
          <w:szCs w:val="24"/>
        </w:rPr>
        <w:t>治疗。</w:t>
      </w:r>
      <w:r w:rsidRPr="00831DEC">
        <w:rPr>
          <w:b/>
          <w:bCs/>
          <w:sz w:val="24"/>
          <w:szCs w:val="24"/>
        </w:rPr>
        <w:t>12</w:t>
      </w:r>
      <w:r w:rsidRPr="00831DEC">
        <w:rPr>
          <w:b/>
          <w:bCs/>
          <w:sz w:val="24"/>
          <w:szCs w:val="24"/>
        </w:rPr>
        <w:t>次团体</w:t>
      </w:r>
      <w:r w:rsidRPr="00831DEC">
        <w:rPr>
          <w:b/>
          <w:bCs/>
          <w:sz w:val="24"/>
          <w:szCs w:val="24"/>
        </w:rPr>
        <w:t>CBT</w:t>
      </w:r>
      <w:r w:rsidRPr="00831DEC">
        <w:rPr>
          <w:b/>
          <w:bCs/>
          <w:sz w:val="24"/>
          <w:szCs w:val="24"/>
        </w:rPr>
        <w:t>主题及内容如下：</w:t>
      </w:r>
    </w:p>
    <w:tbl>
      <w:tblPr>
        <w:tblStyle w:val="af"/>
        <w:tblW w:w="8364" w:type="dxa"/>
        <w:tblInd w:w="-5" w:type="dxa"/>
        <w:tblLook w:val="04A0" w:firstRow="1" w:lastRow="0" w:firstColumn="1" w:lastColumn="0" w:noHBand="0" w:noVBand="1"/>
      </w:tblPr>
      <w:tblGrid>
        <w:gridCol w:w="1134"/>
        <w:gridCol w:w="709"/>
        <w:gridCol w:w="1134"/>
        <w:gridCol w:w="5387"/>
      </w:tblGrid>
      <w:tr w:rsidR="00831DEC" w14:paraId="24E12289" w14:textId="77777777" w:rsidTr="00831DEC">
        <w:trPr>
          <w:trHeight w:val="410"/>
        </w:trPr>
        <w:tc>
          <w:tcPr>
            <w:tcW w:w="1134" w:type="dxa"/>
          </w:tcPr>
          <w:p w14:paraId="0D7B3B54" w14:textId="77777777" w:rsidR="00831DEC" w:rsidRDefault="00831DEC" w:rsidP="00EC5E14">
            <w:pPr>
              <w:spacing w:line="360" w:lineRule="auto"/>
            </w:pPr>
            <w:r>
              <w:t>治疗阶段</w:t>
            </w:r>
          </w:p>
        </w:tc>
        <w:tc>
          <w:tcPr>
            <w:tcW w:w="709" w:type="dxa"/>
          </w:tcPr>
          <w:p w14:paraId="4B9FC880" w14:textId="77777777" w:rsidR="00831DEC" w:rsidRDefault="00831DEC" w:rsidP="00EC5E14">
            <w:pPr>
              <w:spacing w:line="360" w:lineRule="auto"/>
            </w:pPr>
            <w:r>
              <w:rPr>
                <w:rFonts w:hint="eastAsia"/>
              </w:rPr>
              <w:t>治疗次数</w:t>
            </w:r>
          </w:p>
        </w:tc>
        <w:tc>
          <w:tcPr>
            <w:tcW w:w="1134" w:type="dxa"/>
          </w:tcPr>
          <w:p w14:paraId="4BDBBF2D" w14:textId="77777777" w:rsidR="00831DEC" w:rsidRDefault="00831DEC" w:rsidP="00EC5E14">
            <w:pPr>
              <w:spacing w:line="360" w:lineRule="auto"/>
            </w:pPr>
            <w:r>
              <w:t>治疗中的周次</w:t>
            </w:r>
          </w:p>
        </w:tc>
        <w:tc>
          <w:tcPr>
            <w:tcW w:w="5387" w:type="dxa"/>
          </w:tcPr>
          <w:p w14:paraId="4841F1AC" w14:textId="77777777" w:rsidR="00831DEC" w:rsidRDefault="00831DEC" w:rsidP="00EC5E14">
            <w:pPr>
              <w:tabs>
                <w:tab w:val="left" w:pos="1080"/>
              </w:tabs>
              <w:spacing w:line="360" w:lineRule="auto"/>
            </w:pPr>
            <w:r>
              <w:tab/>
            </w:r>
            <w:r>
              <w:t>治疗主题</w:t>
            </w:r>
          </w:p>
        </w:tc>
      </w:tr>
      <w:tr w:rsidR="00831DEC" w14:paraId="75498613" w14:textId="77777777" w:rsidTr="00831DEC">
        <w:trPr>
          <w:trHeight w:val="410"/>
        </w:trPr>
        <w:tc>
          <w:tcPr>
            <w:tcW w:w="1134" w:type="dxa"/>
          </w:tcPr>
          <w:p w14:paraId="6BF6AD72" w14:textId="77777777" w:rsidR="00831DEC" w:rsidRDefault="00831DEC" w:rsidP="00EC5E14">
            <w:pPr>
              <w:spacing w:line="360" w:lineRule="auto"/>
            </w:pPr>
            <w:r>
              <w:t>基线评估</w:t>
            </w:r>
          </w:p>
        </w:tc>
        <w:tc>
          <w:tcPr>
            <w:tcW w:w="709" w:type="dxa"/>
          </w:tcPr>
          <w:p w14:paraId="7168D9C9" w14:textId="77777777" w:rsidR="00831DEC" w:rsidRDefault="00831DEC" w:rsidP="00EC5E14">
            <w:pPr>
              <w:spacing w:line="360" w:lineRule="auto"/>
            </w:pPr>
          </w:p>
        </w:tc>
        <w:tc>
          <w:tcPr>
            <w:tcW w:w="1134" w:type="dxa"/>
          </w:tcPr>
          <w:p w14:paraId="5E77D919" w14:textId="77777777" w:rsidR="00831DEC" w:rsidRDefault="00831DEC" w:rsidP="00EC5E14">
            <w:pPr>
              <w:spacing w:line="360" w:lineRule="auto"/>
            </w:pPr>
            <w:r>
              <w:t>初始访谈</w:t>
            </w:r>
          </w:p>
        </w:tc>
        <w:tc>
          <w:tcPr>
            <w:tcW w:w="5387" w:type="dxa"/>
          </w:tcPr>
          <w:p w14:paraId="36D06F45" w14:textId="77777777" w:rsidR="00831DEC" w:rsidRDefault="00831DEC" w:rsidP="00EC5E14">
            <w:pPr>
              <w:spacing w:line="360" w:lineRule="auto"/>
            </w:pPr>
            <w:r>
              <w:t>评估与治疗准备</w:t>
            </w:r>
          </w:p>
        </w:tc>
      </w:tr>
      <w:tr w:rsidR="00831DEC" w14:paraId="0DD9711E" w14:textId="77777777" w:rsidTr="00831DEC">
        <w:trPr>
          <w:trHeight w:val="424"/>
        </w:trPr>
        <w:tc>
          <w:tcPr>
            <w:tcW w:w="1134" w:type="dxa"/>
            <w:vMerge w:val="restart"/>
          </w:tcPr>
          <w:p w14:paraId="20A98934" w14:textId="77777777" w:rsidR="00831DEC" w:rsidRDefault="00831DEC" w:rsidP="00EC5E14">
            <w:pPr>
              <w:spacing w:line="360" w:lineRule="auto"/>
            </w:pPr>
            <w:r>
              <w:t>第一阶段</w:t>
            </w:r>
          </w:p>
        </w:tc>
        <w:tc>
          <w:tcPr>
            <w:tcW w:w="709" w:type="dxa"/>
          </w:tcPr>
          <w:p w14:paraId="230164F0" w14:textId="77777777" w:rsidR="00831DEC" w:rsidRDefault="00831DEC" w:rsidP="00EC5E14">
            <w:pPr>
              <w:spacing w:line="360" w:lineRule="auto"/>
            </w:pPr>
            <w:r>
              <w:rPr>
                <w:rFonts w:hint="eastAsia"/>
              </w:rPr>
              <w:t>1</w:t>
            </w:r>
          </w:p>
        </w:tc>
        <w:tc>
          <w:tcPr>
            <w:tcW w:w="1134" w:type="dxa"/>
          </w:tcPr>
          <w:p w14:paraId="078A04E3" w14:textId="77777777" w:rsidR="00831DEC" w:rsidRDefault="00831DEC" w:rsidP="00EC5E14">
            <w:pPr>
              <w:spacing w:line="360" w:lineRule="auto"/>
            </w:pPr>
            <w:r>
              <w:t>1</w:t>
            </w:r>
          </w:p>
        </w:tc>
        <w:tc>
          <w:tcPr>
            <w:tcW w:w="5387" w:type="dxa"/>
            <w:vMerge w:val="restart"/>
          </w:tcPr>
          <w:p w14:paraId="54EA26B2" w14:textId="77777777" w:rsidR="00831DEC" w:rsidRDefault="00831DEC" w:rsidP="00EC5E14">
            <w:pPr>
              <w:spacing w:line="360" w:lineRule="auto"/>
            </w:pPr>
            <w:r>
              <w:t>好的开始：</w:t>
            </w:r>
          </w:p>
          <w:p w14:paraId="35DB5747" w14:textId="77777777" w:rsidR="00831DEC" w:rsidRDefault="00831DEC" w:rsidP="00EC5E14">
            <w:pPr>
              <w:spacing w:line="360" w:lineRule="auto"/>
            </w:pPr>
            <w:r>
              <w:t>（</w:t>
            </w:r>
            <w:r>
              <w:t>1</w:t>
            </w:r>
            <w:r>
              <w:t>）了解进食障碍，建立自我监控</w:t>
            </w:r>
          </w:p>
          <w:p w14:paraId="3AB005C0" w14:textId="77777777" w:rsidR="00831DEC" w:rsidRDefault="00831DEC" w:rsidP="00EC5E14">
            <w:pPr>
              <w:spacing w:line="360" w:lineRule="auto"/>
            </w:pPr>
            <w:r>
              <w:t>（</w:t>
            </w:r>
            <w:r>
              <w:t>2</w:t>
            </w:r>
            <w:r>
              <w:t>）创建进食障碍的疾病循环范式：我的暴食行为问题是如何维持的</w:t>
            </w:r>
          </w:p>
        </w:tc>
      </w:tr>
      <w:tr w:rsidR="00831DEC" w14:paraId="36C5E94B" w14:textId="77777777" w:rsidTr="00831DEC">
        <w:trPr>
          <w:trHeight w:val="410"/>
        </w:trPr>
        <w:tc>
          <w:tcPr>
            <w:tcW w:w="1134" w:type="dxa"/>
            <w:vMerge/>
          </w:tcPr>
          <w:p w14:paraId="69D5419F" w14:textId="77777777" w:rsidR="00831DEC" w:rsidRDefault="00831DEC" w:rsidP="00EC5E14">
            <w:pPr>
              <w:spacing w:line="360" w:lineRule="auto"/>
            </w:pPr>
          </w:p>
        </w:tc>
        <w:tc>
          <w:tcPr>
            <w:tcW w:w="709" w:type="dxa"/>
          </w:tcPr>
          <w:p w14:paraId="354353AB" w14:textId="77777777" w:rsidR="00831DEC" w:rsidRDefault="00831DEC" w:rsidP="00EC5E14">
            <w:pPr>
              <w:spacing w:line="360" w:lineRule="auto"/>
            </w:pPr>
            <w:r>
              <w:rPr>
                <w:rFonts w:hint="eastAsia"/>
              </w:rPr>
              <w:t>2</w:t>
            </w:r>
          </w:p>
        </w:tc>
        <w:tc>
          <w:tcPr>
            <w:tcW w:w="1134" w:type="dxa"/>
          </w:tcPr>
          <w:p w14:paraId="72ED97F7" w14:textId="77777777" w:rsidR="00831DEC" w:rsidRDefault="00831DEC" w:rsidP="00EC5E14">
            <w:pPr>
              <w:spacing w:line="360" w:lineRule="auto"/>
            </w:pPr>
            <w:r>
              <w:t>1</w:t>
            </w:r>
          </w:p>
        </w:tc>
        <w:tc>
          <w:tcPr>
            <w:tcW w:w="5387" w:type="dxa"/>
            <w:vMerge/>
          </w:tcPr>
          <w:p w14:paraId="1FEBDE8F" w14:textId="77777777" w:rsidR="00831DEC" w:rsidRDefault="00831DEC" w:rsidP="00EC5E14">
            <w:pPr>
              <w:spacing w:line="360" w:lineRule="auto"/>
            </w:pPr>
          </w:p>
        </w:tc>
      </w:tr>
      <w:tr w:rsidR="00831DEC" w14:paraId="13E73D56" w14:textId="77777777" w:rsidTr="00831DEC">
        <w:trPr>
          <w:trHeight w:val="410"/>
        </w:trPr>
        <w:tc>
          <w:tcPr>
            <w:tcW w:w="1134" w:type="dxa"/>
            <w:vMerge/>
          </w:tcPr>
          <w:p w14:paraId="6193B7D0" w14:textId="77777777" w:rsidR="00831DEC" w:rsidRDefault="00831DEC" w:rsidP="00EC5E14">
            <w:pPr>
              <w:spacing w:line="360" w:lineRule="auto"/>
            </w:pPr>
          </w:p>
        </w:tc>
        <w:tc>
          <w:tcPr>
            <w:tcW w:w="709" w:type="dxa"/>
          </w:tcPr>
          <w:p w14:paraId="7AFF9108" w14:textId="77777777" w:rsidR="00831DEC" w:rsidRDefault="00831DEC" w:rsidP="00EC5E14">
            <w:pPr>
              <w:spacing w:line="360" w:lineRule="auto"/>
            </w:pPr>
            <w:r>
              <w:rPr>
                <w:rFonts w:hint="eastAsia"/>
              </w:rPr>
              <w:t>3</w:t>
            </w:r>
          </w:p>
        </w:tc>
        <w:tc>
          <w:tcPr>
            <w:tcW w:w="1134" w:type="dxa"/>
          </w:tcPr>
          <w:p w14:paraId="396BE461" w14:textId="77777777" w:rsidR="00831DEC" w:rsidRDefault="00831DEC" w:rsidP="00EC5E14">
            <w:pPr>
              <w:spacing w:line="360" w:lineRule="auto"/>
            </w:pPr>
            <w:r>
              <w:t>2</w:t>
            </w:r>
          </w:p>
        </w:tc>
        <w:tc>
          <w:tcPr>
            <w:tcW w:w="5387" w:type="dxa"/>
            <w:vMerge w:val="restart"/>
          </w:tcPr>
          <w:p w14:paraId="7B253C78" w14:textId="77777777" w:rsidR="00831DEC" w:rsidRDefault="00831DEC" w:rsidP="00EC5E14">
            <w:pPr>
              <w:spacing w:line="360" w:lineRule="auto"/>
            </w:pPr>
            <w:r>
              <w:t>实现早期改变：</w:t>
            </w:r>
            <w:r>
              <w:t xml:space="preserve"> </w:t>
            </w:r>
          </w:p>
          <w:p w14:paraId="5E8DC2A0" w14:textId="77777777" w:rsidR="00831DEC" w:rsidRDefault="00831DEC" w:rsidP="00EC5E14">
            <w:pPr>
              <w:spacing w:line="360" w:lineRule="auto"/>
            </w:pPr>
            <w:r>
              <w:t>（</w:t>
            </w:r>
            <w:r>
              <w:t>1</w:t>
            </w:r>
            <w:r>
              <w:t>）建立规律进食</w:t>
            </w:r>
          </w:p>
          <w:p w14:paraId="7F7057DA" w14:textId="77777777" w:rsidR="00831DEC" w:rsidRDefault="00831DEC" w:rsidP="00EC5E14">
            <w:pPr>
              <w:spacing w:line="360" w:lineRule="auto"/>
            </w:pPr>
            <w:r>
              <w:t>（</w:t>
            </w:r>
            <w:r>
              <w:t>2</w:t>
            </w:r>
            <w:r>
              <w:t>）停止补偿行为</w:t>
            </w:r>
          </w:p>
        </w:tc>
      </w:tr>
      <w:tr w:rsidR="00831DEC" w14:paraId="366B187E" w14:textId="77777777" w:rsidTr="00831DEC">
        <w:trPr>
          <w:trHeight w:val="410"/>
        </w:trPr>
        <w:tc>
          <w:tcPr>
            <w:tcW w:w="1134" w:type="dxa"/>
            <w:vMerge/>
          </w:tcPr>
          <w:p w14:paraId="2928B887" w14:textId="77777777" w:rsidR="00831DEC" w:rsidRDefault="00831DEC" w:rsidP="00EC5E14">
            <w:pPr>
              <w:spacing w:line="360" w:lineRule="auto"/>
            </w:pPr>
          </w:p>
        </w:tc>
        <w:tc>
          <w:tcPr>
            <w:tcW w:w="709" w:type="dxa"/>
          </w:tcPr>
          <w:p w14:paraId="1A3BD3EF" w14:textId="77777777" w:rsidR="00831DEC" w:rsidRDefault="00831DEC" w:rsidP="00EC5E14">
            <w:pPr>
              <w:spacing w:line="360" w:lineRule="auto"/>
            </w:pPr>
            <w:r>
              <w:rPr>
                <w:rFonts w:hint="eastAsia"/>
              </w:rPr>
              <w:t>4</w:t>
            </w:r>
          </w:p>
        </w:tc>
        <w:tc>
          <w:tcPr>
            <w:tcW w:w="1134" w:type="dxa"/>
          </w:tcPr>
          <w:p w14:paraId="043E36D8" w14:textId="77777777" w:rsidR="00831DEC" w:rsidRDefault="00831DEC" w:rsidP="00EC5E14">
            <w:pPr>
              <w:spacing w:line="360" w:lineRule="auto"/>
            </w:pPr>
            <w:r>
              <w:t>2</w:t>
            </w:r>
          </w:p>
        </w:tc>
        <w:tc>
          <w:tcPr>
            <w:tcW w:w="5387" w:type="dxa"/>
            <w:vMerge/>
          </w:tcPr>
          <w:p w14:paraId="61CAA6BA" w14:textId="77777777" w:rsidR="00831DEC" w:rsidRDefault="00831DEC" w:rsidP="00EC5E14">
            <w:pPr>
              <w:spacing w:line="360" w:lineRule="auto"/>
            </w:pPr>
          </w:p>
        </w:tc>
      </w:tr>
      <w:tr w:rsidR="00831DEC" w14:paraId="055483F6" w14:textId="77777777" w:rsidTr="00831DEC">
        <w:trPr>
          <w:trHeight w:val="410"/>
        </w:trPr>
        <w:tc>
          <w:tcPr>
            <w:tcW w:w="1134" w:type="dxa"/>
            <w:vMerge w:val="restart"/>
          </w:tcPr>
          <w:p w14:paraId="45977B54" w14:textId="77777777" w:rsidR="00831DEC" w:rsidRDefault="00831DEC" w:rsidP="00EC5E14">
            <w:pPr>
              <w:spacing w:line="360" w:lineRule="auto"/>
            </w:pPr>
            <w:r>
              <w:t>第二阶段</w:t>
            </w:r>
          </w:p>
        </w:tc>
        <w:tc>
          <w:tcPr>
            <w:tcW w:w="709" w:type="dxa"/>
          </w:tcPr>
          <w:p w14:paraId="5F633263" w14:textId="77777777" w:rsidR="00831DEC" w:rsidRDefault="00831DEC" w:rsidP="00EC5E14">
            <w:pPr>
              <w:spacing w:line="360" w:lineRule="auto"/>
            </w:pPr>
            <w:r>
              <w:rPr>
                <w:rFonts w:hint="eastAsia"/>
              </w:rPr>
              <w:t>5</w:t>
            </w:r>
          </w:p>
        </w:tc>
        <w:tc>
          <w:tcPr>
            <w:tcW w:w="1134" w:type="dxa"/>
          </w:tcPr>
          <w:p w14:paraId="7B90D6E1" w14:textId="77777777" w:rsidR="00831DEC" w:rsidRDefault="00831DEC" w:rsidP="00EC5E14">
            <w:pPr>
              <w:spacing w:line="360" w:lineRule="auto"/>
            </w:pPr>
            <w:r>
              <w:t>3</w:t>
            </w:r>
          </w:p>
        </w:tc>
        <w:tc>
          <w:tcPr>
            <w:tcW w:w="5387" w:type="dxa"/>
          </w:tcPr>
          <w:p w14:paraId="7E906A8C" w14:textId="77777777" w:rsidR="00831DEC" w:rsidRDefault="00831DEC" w:rsidP="00EC5E14">
            <w:pPr>
              <w:spacing w:line="360" w:lineRule="auto"/>
            </w:pPr>
            <w:r>
              <w:t>寻找替代暴食的方法</w:t>
            </w:r>
          </w:p>
        </w:tc>
      </w:tr>
      <w:tr w:rsidR="00831DEC" w14:paraId="74AC5F93" w14:textId="77777777" w:rsidTr="00831DEC">
        <w:trPr>
          <w:trHeight w:val="410"/>
        </w:trPr>
        <w:tc>
          <w:tcPr>
            <w:tcW w:w="1134" w:type="dxa"/>
            <w:vMerge/>
          </w:tcPr>
          <w:p w14:paraId="165714AA" w14:textId="77777777" w:rsidR="00831DEC" w:rsidRDefault="00831DEC" w:rsidP="00EC5E14">
            <w:pPr>
              <w:spacing w:line="360" w:lineRule="auto"/>
            </w:pPr>
          </w:p>
        </w:tc>
        <w:tc>
          <w:tcPr>
            <w:tcW w:w="709" w:type="dxa"/>
          </w:tcPr>
          <w:p w14:paraId="25C07C40" w14:textId="77777777" w:rsidR="00831DEC" w:rsidRDefault="00831DEC" w:rsidP="00EC5E14">
            <w:pPr>
              <w:spacing w:line="360" w:lineRule="auto"/>
            </w:pPr>
            <w:r>
              <w:rPr>
                <w:rFonts w:hint="eastAsia"/>
              </w:rPr>
              <w:t>6</w:t>
            </w:r>
          </w:p>
        </w:tc>
        <w:tc>
          <w:tcPr>
            <w:tcW w:w="1134" w:type="dxa"/>
          </w:tcPr>
          <w:p w14:paraId="646B6975" w14:textId="77777777" w:rsidR="00831DEC" w:rsidRDefault="00831DEC" w:rsidP="00EC5E14">
            <w:pPr>
              <w:spacing w:line="360" w:lineRule="auto"/>
            </w:pPr>
            <w:r>
              <w:t>3</w:t>
            </w:r>
          </w:p>
        </w:tc>
        <w:tc>
          <w:tcPr>
            <w:tcW w:w="5387" w:type="dxa"/>
          </w:tcPr>
          <w:p w14:paraId="07B98EEA" w14:textId="77777777" w:rsidR="00831DEC" w:rsidRDefault="00831DEC" w:rsidP="00EC5E14">
            <w:pPr>
              <w:spacing w:line="360" w:lineRule="auto"/>
            </w:pPr>
            <w:r>
              <w:t>识别改变的障碍，练习解决问题</w:t>
            </w:r>
          </w:p>
        </w:tc>
      </w:tr>
      <w:tr w:rsidR="00831DEC" w14:paraId="31692FD9" w14:textId="77777777" w:rsidTr="00831DEC">
        <w:trPr>
          <w:trHeight w:val="424"/>
        </w:trPr>
        <w:tc>
          <w:tcPr>
            <w:tcW w:w="1134" w:type="dxa"/>
            <w:vMerge/>
          </w:tcPr>
          <w:p w14:paraId="13DB8FED" w14:textId="77777777" w:rsidR="00831DEC" w:rsidRDefault="00831DEC" w:rsidP="00EC5E14">
            <w:pPr>
              <w:spacing w:line="360" w:lineRule="auto"/>
            </w:pPr>
          </w:p>
        </w:tc>
        <w:tc>
          <w:tcPr>
            <w:tcW w:w="709" w:type="dxa"/>
          </w:tcPr>
          <w:p w14:paraId="692D44F2" w14:textId="77777777" w:rsidR="00831DEC" w:rsidRDefault="00831DEC" w:rsidP="00EC5E14">
            <w:pPr>
              <w:spacing w:line="360" w:lineRule="auto"/>
            </w:pPr>
            <w:r>
              <w:rPr>
                <w:rFonts w:hint="eastAsia"/>
              </w:rPr>
              <w:t>7</w:t>
            </w:r>
          </w:p>
        </w:tc>
        <w:tc>
          <w:tcPr>
            <w:tcW w:w="1134" w:type="dxa"/>
          </w:tcPr>
          <w:p w14:paraId="08BAED8E" w14:textId="77777777" w:rsidR="00831DEC" w:rsidRDefault="00831DEC" w:rsidP="00EC5E14">
            <w:pPr>
              <w:spacing w:line="360" w:lineRule="auto"/>
            </w:pPr>
            <w:r>
              <w:t>4</w:t>
            </w:r>
          </w:p>
        </w:tc>
        <w:tc>
          <w:tcPr>
            <w:tcW w:w="5387" w:type="dxa"/>
          </w:tcPr>
          <w:p w14:paraId="06381ACF" w14:textId="77777777" w:rsidR="00831DEC" w:rsidRDefault="00831DEC" w:rsidP="00EC5E14">
            <w:pPr>
              <w:spacing w:line="360" w:lineRule="auto"/>
            </w:pPr>
            <w:r>
              <w:t>探讨自我评价，识别过度评价</w:t>
            </w:r>
          </w:p>
        </w:tc>
      </w:tr>
      <w:tr w:rsidR="00831DEC" w14:paraId="22788C2A" w14:textId="77777777" w:rsidTr="00831DEC">
        <w:trPr>
          <w:trHeight w:val="424"/>
        </w:trPr>
        <w:tc>
          <w:tcPr>
            <w:tcW w:w="1134" w:type="dxa"/>
            <w:vMerge/>
          </w:tcPr>
          <w:p w14:paraId="2B5D5799" w14:textId="77777777" w:rsidR="00831DEC" w:rsidRDefault="00831DEC" w:rsidP="00EC5E14">
            <w:pPr>
              <w:spacing w:line="360" w:lineRule="auto"/>
            </w:pPr>
          </w:p>
        </w:tc>
        <w:tc>
          <w:tcPr>
            <w:tcW w:w="709" w:type="dxa"/>
          </w:tcPr>
          <w:p w14:paraId="36F6522A" w14:textId="77777777" w:rsidR="00831DEC" w:rsidRDefault="00831DEC" w:rsidP="00EC5E14">
            <w:pPr>
              <w:spacing w:line="360" w:lineRule="auto"/>
            </w:pPr>
            <w:r>
              <w:rPr>
                <w:rFonts w:hint="eastAsia"/>
              </w:rPr>
              <w:t>8</w:t>
            </w:r>
          </w:p>
        </w:tc>
        <w:tc>
          <w:tcPr>
            <w:tcW w:w="1134" w:type="dxa"/>
          </w:tcPr>
          <w:p w14:paraId="22BAD6F9" w14:textId="77777777" w:rsidR="00831DEC" w:rsidRDefault="00831DEC" w:rsidP="00EC5E14">
            <w:pPr>
              <w:spacing w:line="360" w:lineRule="auto"/>
            </w:pPr>
            <w:r>
              <w:t>4</w:t>
            </w:r>
          </w:p>
        </w:tc>
        <w:tc>
          <w:tcPr>
            <w:tcW w:w="5387" w:type="dxa"/>
            <w:vMerge w:val="restart"/>
          </w:tcPr>
          <w:p w14:paraId="74D5CD65" w14:textId="77777777" w:rsidR="00831DEC" w:rsidRDefault="00831DEC" w:rsidP="00EC5E14">
            <w:pPr>
              <w:spacing w:line="360" w:lineRule="auto"/>
            </w:pPr>
            <w:r>
              <w:t>体形和体重问题：</w:t>
            </w:r>
          </w:p>
          <w:p w14:paraId="49358BB5" w14:textId="77777777" w:rsidR="00831DEC" w:rsidRDefault="00831DEC" w:rsidP="00EC5E14">
            <w:pPr>
              <w:spacing w:line="360" w:lineRule="auto"/>
            </w:pPr>
            <w:r>
              <w:lastRenderedPageBreak/>
              <w:t>（</w:t>
            </w:r>
            <w:r>
              <w:t>1</w:t>
            </w:r>
            <w:r>
              <w:t>）应对体形检查和身体回避</w:t>
            </w:r>
          </w:p>
          <w:p w14:paraId="263D8DE0" w14:textId="77777777" w:rsidR="00831DEC" w:rsidRDefault="00831DEC" w:rsidP="00EC5E14">
            <w:pPr>
              <w:spacing w:line="360" w:lineRule="auto"/>
            </w:pPr>
            <w:r>
              <w:t>（</w:t>
            </w:r>
            <w:r>
              <w:t>2</w:t>
            </w:r>
            <w:r>
              <w:t>）处理对体形的担忧，解决</w:t>
            </w:r>
            <w:r>
              <w:t>“</w:t>
            </w:r>
            <w:r>
              <w:t>感觉胖了</w:t>
            </w:r>
            <w:r>
              <w:t>”</w:t>
            </w:r>
          </w:p>
        </w:tc>
      </w:tr>
      <w:tr w:rsidR="00831DEC" w14:paraId="2BCC7AF5" w14:textId="77777777" w:rsidTr="00831DEC">
        <w:trPr>
          <w:trHeight w:val="424"/>
        </w:trPr>
        <w:tc>
          <w:tcPr>
            <w:tcW w:w="1134" w:type="dxa"/>
            <w:vMerge/>
          </w:tcPr>
          <w:p w14:paraId="05A5ED2B" w14:textId="77777777" w:rsidR="00831DEC" w:rsidRDefault="00831DEC" w:rsidP="00EC5E14">
            <w:pPr>
              <w:spacing w:line="360" w:lineRule="auto"/>
            </w:pPr>
          </w:p>
        </w:tc>
        <w:tc>
          <w:tcPr>
            <w:tcW w:w="709" w:type="dxa"/>
          </w:tcPr>
          <w:p w14:paraId="49885027" w14:textId="77777777" w:rsidR="00831DEC" w:rsidRDefault="00831DEC" w:rsidP="00EC5E14">
            <w:pPr>
              <w:spacing w:line="360" w:lineRule="auto"/>
            </w:pPr>
            <w:r>
              <w:rPr>
                <w:rFonts w:hint="eastAsia"/>
              </w:rPr>
              <w:t>9</w:t>
            </w:r>
          </w:p>
        </w:tc>
        <w:tc>
          <w:tcPr>
            <w:tcW w:w="1134" w:type="dxa"/>
          </w:tcPr>
          <w:p w14:paraId="0D77D797" w14:textId="77777777" w:rsidR="00831DEC" w:rsidRDefault="00831DEC" w:rsidP="00EC5E14">
            <w:pPr>
              <w:spacing w:line="360" w:lineRule="auto"/>
            </w:pPr>
            <w:r>
              <w:t>5</w:t>
            </w:r>
          </w:p>
        </w:tc>
        <w:tc>
          <w:tcPr>
            <w:tcW w:w="5387" w:type="dxa"/>
            <w:vMerge/>
          </w:tcPr>
          <w:p w14:paraId="49967327" w14:textId="77777777" w:rsidR="00831DEC" w:rsidRDefault="00831DEC" w:rsidP="00EC5E14">
            <w:pPr>
              <w:spacing w:line="360" w:lineRule="auto"/>
            </w:pPr>
          </w:p>
        </w:tc>
      </w:tr>
      <w:tr w:rsidR="00831DEC" w14:paraId="2E443F6D" w14:textId="77777777" w:rsidTr="00831DEC">
        <w:trPr>
          <w:trHeight w:val="424"/>
        </w:trPr>
        <w:tc>
          <w:tcPr>
            <w:tcW w:w="1134" w:type="dxa"/>
            <w:vMerge/>
          </w:tcPr>
          <w:p w14:paraId="5E95D009" w14:textId="77777777" w:rsidR="00831DEC" w:rsidRDefault="00831DEC" w:rsidP="00EC5E14">
            <w:pPr>
              <w:spacing w:line="360" w:lineRule="auto"/>
            </w:pPr>
          </w:p>
        </w:tc>
        <w:tc>
          <w:tcPr>
            <w:tcW w:w="709" w:type="dxa"/>
          </w:tcPr>
          <w:p w14:paraId="345ACA9A" w14:textId="77777777" w:rsidR="00831DEC" w:rsidRDefault="00831DEC" w:rsidP="00EC5E14">
            <w:pPr>
              <w:spacing w:line="360" w:lineRule="auto"/>
            </w:pPr>
            <w:r>
              <w:rPr>
                <w:rFonts w:hint="eastAsia"/>
              </w:rPr>
              <w:t>1</w:t>
            </w:r>
            <w:r>
              <w:t>0</w:t>
            </w:r>
          </w:p>
        </w:tc>
        <w:tc>
          <w:tcPr>
            <w:tcW w:w="1134" w:type="dxa"/>
          </w:tcPr>
          <w:p w14:paraId="1A1B4DEA" w14:textId="77777777" w:rsidR="00831DEC" w:rsidRDefault="00831DEC" w:rsidP="00EC5E14">
            <w:pPr>
              <w:spacing w:line="360" w:lineRule="auto"/>
            </w:pPr>
            <w:r>
              <w:t>5</w:t>
            </w:r>
          </w:p>
        </w:tc>
        <w:tc>
          <w:tcPr>
            <w:tcW w:w="5387" w:type="dxa"/>
          </w:tcPr>
          <w:p w14:paraId="2488C6ED" w14:textId="77777777" w:rsidR="00831DEC" w:rsidRDefault="00831DEC" w:rsidP="00EC5E14">
            <w:pPr>
              <w:spacing w:line="360" w:lineRule="auto"/>
            </w:pPr>
            <w:r>
              <w:t>节食问题：停止严格进食</w:t>
            </w:r>
          </w:p>
        </w:tc>
      </w:tr>
      <w:tr w:rsidR="00831DEC" w14:paraId="2CC7BCB0" w14:textId="77777777" w:rsidTr="00831DEC">
        <w:trPr>
          <w:trHeight w:val="424"/>
        </w:trPr>
        <w:tc>
          <w:tcPr>
            <w:tcW w:w="1134" w:type="dxa"/>
            <w:vMerge w:val="restart"/>
          </w:tcPr>
          <w:p w14:paraId="0B41FD76" w14:textId="77777777" w:rsidR="00831DEC" w:rsidRDefault="00831DEC" w:rsidP="00EC5E14">
            <w:pPr>
              <w:spacing w:line="360" w:lineRule="auto"/>
            </w:pPr>
            <w:r>
              <w:t>第三阶段</w:t>
            </w:r>
          </w:p>
        </w:tc>
        <w:tc>
          <w:tcPr>
            <w:tcW w:w="709" w:type="dxa"/>
          </w:tcPr>
          <w:p w14:paraId="7DA54891" w14:textId="77777777" w:rsidR="00831DEC" w:rsidRDefault="00831DEC" w:rsidP="00EC5E14">
            <w:pPr>
              <w:spacing w:line="360" w:lineRule="auto"/>
            </w:pPr>
            <w:r>
              <w:rPr>
                <w:rFonts w:hint="eastAsia"/>
              </w:rPr>
              <w:t>1</w:t>
            </w:r>
            <w:r>
              <w:t>1</w:t>
            </w:r>
          </w:p>
        </w:tc>
        <w:tc>
          <w:tcPr>
            <w:tcW w:w="1134" w:type="dxa"/>
          </w:tcPr>
          <w:p w14:paraId="48DDE56D" w14:textId="77777777" w:rsidR="00831DEC" w:rsidRDefault="00831DEC" w:rsidP="00EC5E14">
            <w:pPr>
              <w:spacing w:line="360" w:lineRule="auto"/>
            </w:pPr>
            <w:r>
              <w:t>6</w:t>
            </w:r>
          </w:p>
        </w:tc>
        <w:tc>
          <w:tcPr>
            <w:tcW w:w="5387" w:type="dxa"/>
          </w:tcPr>
          <w:p w14:paraId="03B75F18" w14:textId="77777777" w:rsidR="00831DEC" w:rsidRDefault="00831DEC" w:rsidP="00EC5E14">
            <w:pPr>
              <w:spacing w:line="360" w:lineRule="auto"/>
            </w:pPr>
            <w:r>
              <w:t>学会控制进食障碍的思维模式</w:t>
            </w:r>
          </w:p>
        </w:tc>
      </w:tr>
      <w:tr w:rsidR="00831DEC" w14:paraId="5E24C280" w14:textId="77777777" w:rsidTr="00831DEC">
        <w:trPr>
          <w:trHeight w:val="424"/>
        </w:trPr>
        <w:tc>
          <w:tcPr>
            <w:tcW w:w="1134" w:type="dxa"/>
            <w:vMerge/>
          </w:tcPr>
          <w:p w14:paraId="059E82C9" w14:textId="77777777" w:rsidR="00831DEC" w:rsidRDefault="00831DEC" w:rsidP="00EC5E14">
            <w:pPr>
              <w:spacing w:line="360" w:lineRule="auto"/>
            </w:pPr>
          </w:p>
        </w:tc>
        <w:tc>
          <w:tcPr>
            <w:tcW w:w="709" w:type="dxa"/>
          </w:tcPr>
          <w:p w14:paraId="2D0BFA24" w14:textId="77777777" w:rsidR="00831DEC" w:rsidRDefault="00831DEC" w:rsidP="00EC5E14">
            <w:pPr>
              <w:spacing w:line="360" w:lineRule="auto"/>
            </w:pPr>
            <w:r>
              <w:rPr>
                <w:rFonts w:hint="eastAsia"/>
              </w:rPr>
              <w:t>1</w:t>
            </w:r>
            <w:r>
              <w:t>2</w:t>
            </w:r>
          </w:p>
        </w:tc>
        <w:tc>
          <w:tcPr>
            <w:tcW w:w="1134" w:type="dxa"/>
          </w:tcPr>
          <w:p w14:paraId="3F87F57E" w14:textId="77777777" w:rsidR="00831DEC" w:rsidRDefault="00831DEC" w:rsidP="00EC5E14">
            <w:pPr>
              <w:spacing w:line="360" w:lineRule="auto"/>
            </w:pPr>
            <w:r>
              <w:t>6</w:t>
            </w:r>
          </w:p>
        </w:tc>
        <w:tc>
          <w:tcPr>
            <w:tcW w:w="5387" w:type="dxa"/>
          </w:tcPr>
          <w:p w14:paraId="5DE1C860" w14:textId="77777777" w:rsidR="00831DEC" w:rsidRDefault="00831DEC" w:rsidP="00EC5E14">
            <w:pPr>
              <w:spacing w:line="360" w:lineRule="auto"/>
            </w:pPr>
            <w:r>
              <w:t>好的结束：</w:t>
            </w:r>
            <w:r>
              <w:t xml:space="preserve">          </w:t>
            </w:r>
          </w:p>
          <w:p w14:paraId="39D0F067" w14:textId="77777777" w:rsidR="00831DEC" w:rsidRDefault="00831DEC" w:rsidP="00EC5E14">
            <w:pPr>
              <w:spacing w:line="360" w:lineRule="auto"/>
            </w:pPr>
            <w:r>
              <w:t>（</w:t>
            </w:r>
            <w:r>
              <w:t>1</w:t>
            </w:r>
            <w:r>
              <w:t>）保持进步</w:t>
            </w:r>
          </w:p>
          <w:p w14:paraId="1FA37DFB" w14:textId="77777777" w:rsidR="00831DEC" w:rsidRDefault="00831DEC" w:rsidP="00EC5E14">
            <w:pPr>
              <w:spacing w:line="360" w:lineRule="auto"/>
            </w:pPr>
            <w:r>
              <w:t>（</w:t>
            </w:r>
            <w:r>
              <w:t>2</w:t>
            </w:r>
            <w:r>
              <w:t>）处理挫折，预防复发</w:t>
            </w:r>
          </w:p>
        </w:tc>
      </w:tr>
    </w:tbl>
    <w:bookmarkEnd w:id="5"/>
    <w:p w14:paraId="43468ACE" w14:textId="77777777" w:rsidR="00863EFC" w:rsidRDefault="00056780" w:rsidP="00EC5E14">
      <w:pPr>
        <w:snapToGrid w:val="0"/>
        <w:spacing w:beforeLines="100" w:before="312" w:line="360" w:lineRule="auto"/>
        <w:ind w:firstLineChars="200" w:firstLine="482"/>
        <w:rPr>
          <w:b/>
          <w:bCs/>
          <w:sz w:val="24"/>
          <w:szCs w:val="24"/>
        </w:rPr>
      </w:pPr>
      <w:proofErr w:type="spellStart"/>
      <w:r>
        <w:rPr>
          <w:b/>
          <w:bCs/>
          <w:sz w:val="24"/>
          <w:szCs w:val="24"/>
        </w:rPr>
        <w:t>dTMS</w:t>
      </w:r>
      <w:proofErr w:type="spellEnd"/>
      <w:r>
        <w:rPr>
          <w:b/>
          <w:bCs/>
          <w:sz w:val="24"/>
          <w:szCs w:val="24"/>
        </w:rPr>
        <w:t>治疗：</w:t>
      </w:r>
    </w:p>
    <w:p w14:paraId="0447E6AB" w14:textId="0D4908DE" w:rsidR="00863EFC" w:rsidRDefault="00056780" w:rsidP="00EC5E14">
      <w:pPr>
        <w:snapToGrid w:val="0"/>
        <w:spacing w:line="360" w:lineRule="auto"/>
        <w:ind w:firstLineChars="200" w:firstLine="480"/>
        <w:rPr>
          <w:sz w:val="24"/>
          <w:szCs w:val="24"/>
        </w:rPr>
      </w:pPr>
      <w:r>
        <w:rPr>
          <w:sz w:val="24"/>
          <w:szCs w:val="24"/>
        </w:rPr>
        <w:t>1</w:t>
      </w:r>
      <w:r w:rsidR="00F114E1">
        <w:rPr>
          <w:sz w:val="24"/>
          <w:szCs w:val="24"/>
        </w:rPr>
        <w:t>)</w:t>
      </w:r>
      <w:r>
        <w:rPr>
          <w:sz w:val="24"/>
          <w:szCs w:val="24"/>
        </w:rPr>
        <w:t>神经导航</w:t>
      </w:r>
      <w:proofErr w:type="spellStart"/>
      <w:r>
        <w:rPr>
          <w:sz w:val="24"/>
          <w:szCs w:val="24"/>
        </w:rPr>
        <w:t>dTMS</w:t>
      </w:r>
      <w:proofErr w:type="spellEnd"/>
      <w:r>
        <w:rPr>
          <w:sz w:val="24"/>
          <w:szCs w:val="24"/>
        </w:rPr>
        <w:t>干预：神经导航采用英国</w:t>
      </w:r>
      <w:proofErr w:type="spellStart"/>
      <w:r>
        <w:rPr>
          <w:sz w:val="24"/>
          <w:szCs w:val="24"/>
        </w:rPr>
        <w:t>Magstim</w:t>
      </w:r>
      <w:proofErr w:type="spellEnd"/>
      <w:r>
        <w:rPr>
          <w:sz w:val="24"/>
          <w:szCs w:val="24"/>
        </w:rPr>
        <w:t>公司的导航系统及</w:t>
      </w:r>
      <w:r>
        <w:rPr>
          <w:sz w:val="24"/>
          <w:szCs w:val="24"/>
        </w:rPr>
        <w:t>TMS</w:t>
      </w:r>
      <w:r>
        <w:rPr>
          <w:sz w:val="24"/>
          <w:szCs w:val="24"/>
        </w:rPr>
        <w:t>软件进行快速精准定位，将线圈定位在头皮点与足部运动皮层前</w:t>
      </w:r>
      <w:r>
        <w:rPr>
          <w:sz w:val="24"/>
          <w:szCs w:val="24"/>
        </w:rPr>
        <w:t>4cm</w:t>
      </w:r>
      <w:r>
        <w:rPr>
          <w:sz w:val="24"/>
          <w:szCs w:val="24"/>
        </w:rPr>
        <w:t>处，对应于</w:t>
      </w:r>
      <w:r>
        <w:rPr>
          <w:sz w:val="24"/>
          <w:szCs w:val="24"/>
        </w:rPr>
        <w:t>ACC</w:t>
      </w:r>
      <w:r>
        <w:rPr>
          <w:sz w:val="24"/>
          <w:szCs w:val="24"/>
        </w:rPr>
        <w:t>。采用带流体冷却的</w:t>
      </w:r>
      <w:proofErr w:type="spellStart"/>
      <w:r>
        <w:rPr>
          <w:sz w:val="24"/>
          <w:szCs w:val="24"/>
        </w:rPr>
        <w:t>Brainways</w:t>
      </w:r>
      <w:proofErr w:type="spellEnd"/>
      <w:r>
        <w:rPr>
          <w:sz w:val="24"/>
          <w:szCs w:val="24"/>
        </w:rPr>
        <w:t xml:space="preserve"> H7</w:t>
      </w:r>
      <w:r>
        <w:rPr>
          <w:sz w:val="24"/>
          <w:szCs w:val="24"/>
        </w:rPr>
        <w:t>线圈，以获得更大的刺激深度，可达皮层下</w:t>
      </w:r>
      <w:r>
        <w:rPr>
          <w:sz w:val="24"/>
          <w:szCs w:val="24"/>
        </w:rPr>
        <w:t>6cm</w:t>
      </w:r>
      <w:r>
        <w:rPr>
          <w:sz w:val="24"/>
          <w:szCs w:val="24"/>
        </w:rPr>
        <w:t>左右。</w:t>
      </w:r>
      <w:r>
        <w:rPr>
          <w:sz w:val="24"/>
          <w:szCs w:val="24"/>
        </w:rPr>
        <w:t xml:space="preserve"> </w:t>
      </w:r>
    </w:p>
    <w:p w14:paraId="5568DBD4" w14:textId="7D51DD09" w:rsidR="00863EFC" w:rsidRDefault="00F114E1" w:rsidP="00F114E1">
      <w:pPr>
        <w:snapToGrid w:val="0"/>
        <w:spacing w:line="360" w:lineRule="auto"/>
        <w:ind w:left="480"/>
        <w:rPr>
          <w:sz w:val="24"/>
          <w:szCs w:val="24"/>
        </w:rPr>
      </w:pPr>
      <w:r>
        <w:rPr>
          <w:sz w:val="24"/>
          <w:szCs w:val="24"/>
        </w:rPr>
        <w:t>2)</w:t>
      </w:r>
      <w:proofErr w:type="spellStart"/>
      <w:r w:rsidR="00056780">
        <w:rPr>
          <w:sz w:val="24"/>
          <w:szCs w:val="24"/>
        </w:rPr>
        <w:t>dTMS</w:t>
      </w:r>
      <w:proofErr w:type="spellEnd"/>
      <w:r w:rsidR="00056780">
        <w:rPr>
          <w:sz w:val="24"/>
          <w:szCs w:val="24"/>
        </w:rPr>
        <w:t>干预：采用</w:t>
      </w:r>
      <w:proofErr w:type="spellStart"/>
      <w:r w:rsidR="00056780">
        <w:rPr>
          <w:sz w:val="24"/>
          <w:szCs w:val="24"/>
        </w:rPr>
        <w:t>MagPro</w:t>
      </w:r>
      <w:proofErr w:type="spellEnd"/>
      <w:r w:rsidR="00056780">
        <w:rPr>
          <w:sz w:val="24"/>
          <w:szCs w:val="24"/>
        </w:rPr>
        <w:t>型经颅磁刺激仪进行</w:t>
      </w:r>
      <w:proofErr w:type="spellStart"/>
      <w:r w:rsidR="00056780">
        <w:rPr>
          <w:sz w:val="24"/>
          <w:szCs w:val="24"/>
        </w:rPr>
        <w:t>dTMS</w:t>
      </w:r>
      <w:proofErr w:type="spellEnd"/>
      <w:r w:rsidR="00056780">
        <w:rPr>
          <w:sz w:val="24"/>
          <w:szCs w:val="24"/>
        </w:rPr>
        <w:t>治疗，参考既往文献结果，干预方案如下：连续</w:t>
      </w:r>
      <w:r w:rsidR="00056780">
        <w:rPr>
          <w:sz w:val="24"/>
          <w:szCs w:val="24"/>
        </w:rPr>
        <w:t>6</w:t>
      </w:r>
      <w:r w:rsidR="00056780">
        <w:rPr>
          <w:sz w:val="24"/>
          <w:szCs w:val="24"/>
        </w:rPr>
        <w:t>周，每周</w:t>
      </w:r>
      <w:r w:rsidR="00056780">
        <w:rPr>
          <w:sz w:val="24"/>
          <w:szCs w:val="24"/>
        </w:rPr>
        <w:t>5</w:t>
      </w:r>
      <w:r w:rsidR="00056780">
        <w:rPr>
          <w:sz w:val="24"/>
          <w:szCs w:val="24"/>
        </w:rPr>
        <w:t>次（周一至周五），共给予</w:t>
      </w:r>
      <w:r w:rsidR="00056780">
        <w:rPr>
          <w:sz w:val="24"/>
          <w:szCs w:val="24"/>
        </w:rPr>
        <w:t>30</w:t>
      </w:r>
      <w:r w:rsidR="00056780">
        <w:rPr>
          <w:sz w:val="24"/>
          <w:szCs w:val="24"/>
        </w:rPr>
        <w:t>次治疗。干预模式：刺激频率</w:t>
      </w:r>
      <w:r w:rsidR="00056780">
        <w:rPr>
          <w:sz w:val="24"/>
          <w:szCs w:val="24"/>
        </w:rPr>
        <w:t>1Hz</w:t>
      </w:r>
      <w:r w:rsidR="00056780">
        <w:rPr>
          <w:sz w:val="24"/>
          <w:szCs w:val="24"/>
        </w:rPr>
        <w:t>，刺激强度</w:t>
      </w:r>
      <w:r w:rsidR="00056780">
        <w:rPr>
          <w:sz w:val="24"/>
          <w:szCs w:val="24"/>
        </w:rPr>
        <w:t>100%RMT</w:t>
      </w:r>
      <w:r w:rsidR="00056780">
        <w:rPr>
          <w:sz w:val="24"/>
          <w:szCs w:val="24"/>
        </w:rPr>
        <w:t>，串脉冲数</w:t>
      </w:r>
      <w:r w:rsidR="00056780">
        <w:rPr>
          <w:sz w:val="24"/>
          <w:szCs w:val="24"/>
        </w:rPr>
        <w:t>150</w:t>
      </w:r>
      <w:r w:rsidR="00056780">
        <w:rPr>
          <w:sz w:val="24"/>
          <w:szCs w:val="24"/>
        </w:rPr>
        <w:t>，序列间隔</w:t>
      </w:r>
      <w:r w:rsidR="00056780">
        <w:rPr>
          <w:sz w:val="24"/>
          <w:szCs w:val="24"/>
        </w:rPr>
        <w:t xml:space="preserve"> 20s</w:t>
      </w:r>
      <w:r w:rsidR="00056780">
        <w:rPr>
          <w:sz w:val="24"/>
          <w:szCs w:val="24"/>
        </w:rPr>
        <w:t>，共</w:t>
      </w:r>
      <w:r w:rsidR="00056780">
        <w:rPr>
          <w:sz w:val="24"/>
          <w:szCs w:val="24"/>
        </w:rPr>
        <w:t>6</w:t>
      </w:r>
      <w:r w:rsidR="00056780">
        <w:rPr>
          <w:sz w:val="24"/>
          <w:szCs w:val="24"/>
        </w:rPr>
        <w:t>试次，</w:t>
      </w:r>
      <w:r w:rsidR="00056780">
        <w:rPr>
          <w:sz w:val="24"/>
          <w:szCs w:val="24"/>
        </w:rPr>
        <w:t>900</w:t>
      </w:r>
      <w:r w:rsidR="00056780">
        <w:rPr>
          <w:sz w:val="24"/>
          <w:szCs w:val="24"/>
        </w:rPr>
        <w:t>脉冲，分别刺激左右</w:t>
      </w:r>
      <w:r w:rsidR="00056780">
        <w:rPr>
          <w:sz w:val="24"/>
          <w:szCs w:val="24"/>
        </w:rPr>
        <w:t>ACC</w:t>
      </w:r>
      <w:r w:rsidR="00056780">
        <w:rPr>
          <w:sz w:val="24"/>
          <w:szCs w:val="24"/>
        </w:rPr>
        <w:t>。</w:t>
      </w:r>
    </w:p>
    <w:p w14:paraId="32C62637" w14:textId="2F6208CF" w:rsidR="00863EFC" w:rsidRDefault="00056780" w:rsidP="00EC5E14">
      <w:pPr>
        <w:snapToGrid w:val="0"/>
        <w:spacing w:line="360" w:lineRule="auto"/>
        <w:ind w:firstLineChars="200" w:firstLine="482"/>
        <w:rPr>
          <w:sz w:val="24"/>
          <w:szCs w:val="24"/>
        </w:rPr>
      </w:pPr>
      <w:r>
        <w:rPr>
          <w:b/>
          <w:bCs/>
          <w:sz w:val="24"/>
          <w:szCs w:val="24"/>
        </w:rPr>
        <w:t>随访：</w:t>
      </w:r>
      <w:r>
        <w:rPr>
          <w:sz w:val="24"/>
          <w:szCs w:val="24"/>
        </w:rPr>
        <w:t>共随访</w:t>
      </w:r>
      <w:r>
        <w:rPr>
          <w:sz w:val="24"/>
          <w:szCs w:val="24"/>
        </w:rPr>
        <w:t>18</w:t>
      </w:r>
      <w:r>
        <w:rPr>
          <w:sz w:val="24"/>
          <w:szCs w:val="24"/>
        </w:rPr>
        <w:t>周，基线时</w:t>
      </w:r>
      <w:r>
        <w:rPr>
          <w:rFonts w:hint="eastAsia"/>
          <w:sz w:val="24"/>
          <w:szCs w:val="24"/>
        </w:rPr>
        <w:t>和</w:t>
      </w:r>
      <w:r>
        <w:rPr>
          <w:sz w:val="24"/>
          <w:szCs w:val="24"/>
        </w:rPr>
        <w:t>6</w:t>
      </w:r>
      <w:r>
        <w:rPr>
          <w:sz w:val="24"/>
          <w:szCs w:val="24"/>
        </w:rPr>
        <w:t>周治疗结束时进行症状及心理测量、行为学实验、功能磁共振检查。其余时间在治疗第</w:t>
      </w:r>
      <w:r>
        <w:rPr>
          <w:sz w:val="24"/>
          <w:szCs w:val="24"/>
        </w:rPr>
        <w:t>2</w:t>
      </w:r>
      <w:r>
        <w:rPr>
          <w:sz w:val="24"/>
          <w:szCs w:val="24"/>
        </w:rPr>
        <w:t>周、第</w:t>
      </w:r>
      <w:r>
        <w:rPr>
          <w:sz w:val="24"/>
          <w:szCs w:val="24"/>
        </w:rPr>
        <w:t>4</w:t>
      </w:r>
      <w:r>
        <w:rPr>
          <w:sz w:val="24"/>
          <w:szCs w:val="24"/>
        </w:rPr>
        <w:t>周、第</w:t>
      </w:r>
      <w:r>
        <w:rPr>
          <w:sz w:val="24"/>
          <w:szCs w:val="24"/>
        </w:rPr>
        <w:t>6</w:t>
      </w:r>
      <w:r>
        <w:rPr>
          <w:sz w:val="24"/>
          <w:szCs w:val="24"/>
        </w:rPr>
        <w:t>周和</w:t>
      </w:r>
      <w:r>
        <w:rPr>
          <w:color w:val="000000"/>
          <w:sz w:val="24"/>
          <w:szCs w:val="24"/>
        </w:rPr>
        <w:t>治疗</w:t>
      </w:r>
      <w:r>
        <w:rPr>
          <w:sz w:val="24"/>
          <w:szCs w:val="24"/>
        </w:rPr>
        <w:t>结束后</w:t>
      </w:r>
      <w:r>
        <w:rPr>
          <w:rFonts w:hint="eastAsia"/>
          <w:sz w:val="24"/>
          <w:szCs w:val="24"/>
        </w:rPr>
        <w:t>第</w:t>
      </w:r>
      <w:r>
        <w:rPr>
          <w:sz w:val="24"/>
          <w:szCs w:val="24"/>
        </w:rPr>
        <w:t>4</w:t>
      </w:r>
      <w:r>
        <w:rPr>
          <w:sz w:val="24"/>
          <w:szCs w:val="24"/>
        </w:rPr>
        <w:t>周</w:t>
      </w:r>
      <w:r>
        <w:rPr>
          <w:rFonts w:hint="eastAsia"/>
          <w:sz w:val="24"/>
          <w:szCs w:val="24"/>
        </w:rPr>
        <w:t>、第</w:t>
      </w:r>
      <w:r>
        <w:rPr>
          <w:rFonts w:hint="eastAsia"/>
          <w:sz w:val="24"/>
          <w:szCs w:val="24"/>
        </w:rPr>
        <w:t>12</w:t>
      </w:r>
      <w:r>
        <w:rPr>
          <w:rFonts w:hint="eastAsia"/>
          <w:sz w:val="24"/>
          <w:szCs w:val="24"/>
        </w:rPr>
        <w:t>周</w:t>
      </w:r>
      <w:ins w:id="6" w:author="chenyan56@sina.com" w:date="2023-03-16T15:55:00Z">
        <w:r w:rsidR="00DC7C7F">
          <w:rPr>
            <w:rFonts w:hint="eastAsia"/>
            <w:sz w:val="24"/>
            <w:szCs w:val="24"/>
          </w:rPr>
          <w:t>和第</w:t>
        </w:r>
        <w:r w:rsidR="00DC7C7F">
          <w:rPr>
            <w:rFonts w:hint="eastAsia"/>
            <w:sz w:val="24"/>
            <w:szCs w:val="24"/>
          </w:rPr>
          <w:t>2</w:t>
        </w:r>
        <w:r w:rsidR="00DC7C7F">
          <w:rPr>
            <w:sz w:val="24"/>
            <w:szCs w:val="24"/>
          </w:rPr>
          <w:t>4</w:t>
        </w:r>
        <w:r w:rsidR="00DC7C7F">
          <w:rPr>
            <w:rFonts w:hint="eastAsia"/>
            <w:sz w:val="24"/>
            <w:szCs w:val="24"/>
          </w:rPr>
          <w:t>周</w:t>
        </w:r>
      </w:ins>
      <w:r>
        <w:rPr>
          <w:rFonts w:hint="eastAsia"/>
          <w:sz w:val="24"/>
          <w:szCs w:val="24"/>
        </w:rPr>
        <w:t>进行</w:t>
      </w:r>
      <w:r w:rsidR="00CB4A11">
        <w:rPr>
          <w:rFonts w:hint="eastAsia"/>
          <w:sz w:val="24"/>
          <w:szCs w:val="24"/>
        </w:rPr>
        <w:t>临床</w:t>
      </w:r>
      <w:r>
        <w:rPr>
          <w:sz w:val="24"/>
          <w:szCs w:val="24"/>
        </w:rPr>
        <w:t>症状和心理测量的随访。</w:t>
      </w:r>
    </w:p>
    <w:p w14:paraId="76B4C96B" w14:textId="77777777" w:rsidR="00863EFC" w:rsidRDefault="00056780" w:rsidP="00EC5E14">
      <w:pPr>
        <w:snapToGrid w:val="0"/>
        <w:spacing w:beforeLines="50" w:before="156" w:afterLines="50" w:after="156" w:line="360" w:lineRule="auto"/>
        <w:ind w:leftChars="200" w:left="420"/>
        <w:rPr>
          <w:b/>
          <w:bCs/>
          <w:sz w:val="24"/>
          <w:szCs w:val="24"/>
        </w:rPr>
      </w:pPr>
      <w:r>
        <w:rPr>
          <w:b/>
          <w:bCs/>
          <w:sz w:val="24"/>
          <w:szCs w:val="24"/>
        </w:rPr>
        <w:t xml:space="preserve">b. </w:t>
      </w:r>
      <w:r>
        <w:rPr>
          <w:b/>
          <w:bCs/>
          <w:sz w:val="24"/>
          <w:szCs w:val="24"/>
        </w:rPr>
        <w:t>团体</w:t>
      </w:r>
      <w:r>
        <w:rPr>
          <w:b/>
          <w:bCs/>
          <w:sz w:val="24"/>
          <w:szCs w:val="24"/>
        </w:rPr>
        <w:t>CBT+</w:t>
      </w:r>
      <w:r>
        <w:rPr>
          <w:b/>
          <w:bCs/>
          <w:sz w:val="24"/>
          <w:szCs w:val="24"/>
        </w:rPr>
        <w:t>伪刺激组：</w:t>
      </w:r>
      <w:r>
        <w:rPr>
          <w:b/>
          <w:bCs/>
          <w:sz w:val="24"/>
          <w:szCs w:val="24"/>
        </w:rPr>
        <w:t>n = 50</w:t>
      </w:r>
    </w:p>
    <w:p w14:paraId="10A00BFB" w14:textId="77777777" w:rsidR="00863EFC" w:rsidRDefault="00056780" w:rsidP="00EC5E14">
      <w:pPr>
        <w:spacing w:line="360" w:lineRule="auto"/>
        <w:ind w:firstLineChars="200" w:firstLine="482"/>
        <w:rPr>
          <w:sz w:val="24"/>
          <w:szCs w:val="24"/>
        </w:rPr>
      </w:pPr>
      <w:r>
        <w:rPr>
          <w:rFonts w:ascii="Cambria Math" w:hAnsi="Cambria Math" w:cs="Cambria Math"/>
          <w:b/>
          <w:bCs/>
          <w:sz w:val="24"/>
          <w:szCs w:val="24"/>
        </w:rPr>
        <w:t>团体</w:t>
      </w:r>
      <w:r>
        <w:rPr>
          <w:rFonts w:ascii="Cambria Math" w:hAnsi="Cambria Math" w:cs="Cambria Math"/>
          <w:b/>
          <w:bCs/>
          <w:sz w:val="24"/>
          <w:szCs w:val="24"/>
        </w:rPr>
        <w:t>CBT</w:t>
      </w:r>
      <w:r>
        <w:rPr>
          <w:rFonts w:ascii="Cambria Math" w:hAnsi="Cambria Math" w:cs="Cambria Math"/>
          <w:b/>
          <w:bCs/>
          <w:sz w:val="24"/>
          <w:szCs w:val="24"/>
        </w:rPr>
        <w:t>治疗：</w:t>
      </w:r>
      <w:r>
        <w:rPr>
          <w:sz w:val="24"/>
          <w:szCs w:val="24"/>
        </w:rPr>
        <w:t>进行随机分组后，每收集到</w:t>
      </w:r>
      <w:r>
        <w:rPr>
          <w:sz w:val="24"/>
          <w:szCs w:val="24"/>
        </w:rPr>
        <w:t>8-10</w:t>
      </w:r>
      <w:r>
        <w:rPr>
          <w:sz w:val="24"/>
          <w:szCs w:val="24"/>
        </w:rPr>
        <w:t>名网络团体</w:t>
      </w:r>
      <w:r>
        <w:rPr>
          <w:sz w:val="24"/>
          <w:szCs w:val="24"/>
        </w:rPr>
        <w:t>CBT</w:t>
      </w:r>
      <w:r>
        <w:rPr>
          <w:sz w:val="24"/>
          <w:szCs w:val="24"/>
        </w:rPr>
        <w:t>组的患者即建立封闭式的结构小组进行团体</w:t>
      </w:r>
      <w:r>
        <w:rPr>
          <w:sz w:val="24"/>
          <w:szCs w:val="24"/>
        </w:rPr>
        <w:t>CBT</w:t>
      </w:r>
      <w:r>
        <w:rPr>
          <w:sz w:val="24"/>
          <w:szCs w:val="24"/>
        </w:rPr>
        <w:t>治疗。</w:t>
      </w:r>
    </w:p>
    <w:p w14:paraId="66F84445" w14:textId="77777777" w:rsidR="00863EFC" w:rsidRDefault="00056780" w:rsidP="00EC5E14">
      <w:pPr>
        <w:spacing w:line="360" w:lineRule="auto"/>
        <w:ind w:firstLineChars="200" w:firstLine="480"/>
        <w:rPr>
          <w:sz w:val="24"/>
          <w:szCs w:val="24"/>
        </w:rPr>
      </w:pPr>
      <w:r>
        <w:rPr>
          <w:sz w:val="24"/>
          <w:szCs w:val="24"/>
        </w:rPr>
        <w:t>治疗形式：每组患者均接受</w:t>
      </w:r>
      <w:r>
        <w:rPr>
          <w:sz w:val="24"/>
          <w:szCs w:val="24"/>
        </w:rPr>
        <w:t>12</w:t>
      </w:r>
      <w:r>
        <w:rPr>
          <w:sz w:val="24"/>
          <w:szCs w:val="24"/>
        </w:rPr>
        <w:t>次团体治疗，每周</w:t>
      </w:r>
      <w:r>
        <w:rPr>
          <w:sz w:val="24"/>
          <w:szCs w:val="24"/>
        </w:rPr>
        <w:t>2</w:t>
      </w:r>
      <w:r>
        <w:rPr>
          <w:sz w:val="24"/>
          <w:szCs w:val="24"/>
        </w:rPr>
        <w:t>次，每次</w:t>
      </w:r>
      <w:r>
        <w:rPr>
          <w:sz w:val="24"/>
          <w:szCs w:val="24"/>
        </w:rPr>
        <w:t>90</w:t>
      </w:r>
      <w:r>
        <w:rPr>
          <w:sz w:val="24"/>
          <w:szCs w:val="24"/>
        </w:rPr>
        <w:t>分钟，共</w:t>
      </w:r>
      <w:r>
        <w:rPr>
          <w:sz w:val="24"/>
          <w:szCs w:val="24"/>
        </w:rPr>
        <w:t>6</w:t>
      </w:r>
      <w:r>
        <w:rPr>
          <w:sz w:val="24"/>
          <w:szCs w:val="24"/>
        </w:rPr>
        <w:t>周。每组由两名</w:t>
      </w:r>
      <w:r>
        <w:rPr>
          <w:sz w:val="24"/>
          <w:szCs w:val="24"/>
        </w:rPr>
        <w:t>CBT</w:t>
      </w:r>
      <w:r>
        <w:rPr>
          <w:sz w:val="24"/>
          <w:szCs w:val="24"/>
        </w:rPr>
        <w:t>治疗师带领，均为接受过系统专业培训的国家注册心理治疗师。</w:t>
      </w:r>
    </w:p>
    <w:p w14:paraId="5D5FEBB9" w14:textId="77777777" w:rsidR="00863EFC" w:rsidRDefault="00056780" w:rsidP="00EC5E14">
      <w:pPr>
        <w:spacing w:line="360" w:lineRule="auto"/>
        <w:ind w:firstLineChars="200" w:firstLine="480"/>
        <w:rPr>
          <w:sz w:val="24"/>
          <w:szCs w:val="24"/>
        </w:rPr>
      </w:pPr>
      <w:r>
        <w:rPr>
          <w:sz w:val="24"/>
          <w:szCs w:val="24"/>
        </w:rPr>
        <w:t>在正式进入团体前，治疗师与患者进行入组前评估。形式为初始访谈</w:t>
      </w:r>
      <w:r>
        <w:rPr>
          <w:sz w:val="24"/>
          <w:szCs w:val="24"/>
        </w:rPr>
        <w:t>1</w:t>
      </w:r>
      <w:r>
        <w:rPr>
          <w:sz w:val="24"/>
          <w:szCs w:val="24"/>
        </w:rPr>
        <w:t>次，时长</w:t>
      </w:r>
      <w:r>
        <w:rPr>
          <w:sz w:val="24"/>
          <w:szCs w:val="24"/>
        </w:rPr>
        <w:t>90min</w:t>
      </w:r>
      <w:r>
        <w:rPr>
          <w:sz w:val="24"/>
          <w:szCs w:val="24"/>
        </w:rPr>
        <w:t>，主要内容为入团前教育，包括</w:t>
      </w:r>
      <w:r>
        <w:rPr>
          <w:sz w:val="24"/>
          <w:szCs w:val="24"/>
        </w:rPr>
        <w:t>CBT</w:t>
      </w:r>
      <w:r>
        <w:rPr>
          <w:sz w:val="24"/>
          <w:szCs w:val="24"/>
        </w:rPr>
        <w:t>介绍，团体相关介绍以及签署知情同意、团体协议等。之后为每周</w:t>
      </w:r>
      <w:r>
        <w:rPr>
          <w:sz w:val="24"/>
          <w:szCs w:val="24"/>
        </w:rPr>
        <w:t>2</w:t>
      </w:r>
      <w:r>
        <w:rPr>
          <w:sz w:val="24"/>
          <w:szCs w:val="24"/>
        </w:rPr>
        <w:t>次、每次</w:t>
      </w:r>
      <w:r>
        <w:rPr>
          <w:sz w:val="24"/>
          <w:szCs w:val="24"/>
        </w:rPr>
        <w:t>90</w:t>
      </w:r>
      <w:r>
        <w:rPr>
          <w:sz w:val="24"/>
          <w:szCs w:val="24"/>
        </w:rPr>
        <w:t>分钟、持续</w:t>
      </w:r>
      <w:r>
        <w:rPr>
          <w:sz w:val="24"/>
          <w:szCs w:val="24"/>
        </w:rPr>
        <w:t>12</w:t>
      </w:r>
      <w:r>
        <w:rPr>
          <w:sz w:val="24"/>
          <w:szCs w:val="24"/>
        </w:rPr>
        <w:t>次、总共</w:t>
      </w:r>
      <w:r>
        <w:rPr>
          <w:sz w:val="24"/>
          <w:szCs w:val="24"/>
        </w:rPr>
        <w:t>6</w:t>
      </w:r>
      <w:r>
        <w:rPr>
          <w:sz w:val="24"/>
          <w:szCs w:val="24"/>
        </w:rPr>
        <w:t>周</w:t>
      </w:r>
      <w:r>
        <w:rPr>
          <w:sz w:val="24"/>
          <w:szCs w:val="24"/>
        </w:rPr>
        <w:lastRenderedPageBreak/>
        <w:t>的团体</w:t>
      </w:r>
      <w:r>
        <w:rPr>
          <w:sz w:val="24"/>
          <w:szCs w:val="24"/>
        </w:rPr>
        <w:t>CBT</w:t>
      </w:r>
      <w:r>
        <w:rPr>
          <w:sz w:val="24"/>
          <w:szCs w:val="24"/>
        </w:rPr>
        <w:t>治疗。</w:t>
      </w:r>
    </w:p>
    <w:p w14:paraId="43E2FE2F" w14:textId="77777777" w:rsidR="00863EFC" w:rsidRDefault="00056780" w:rsidP="00EC5E14">
      <w:pPr>
        <w:snapToGrid w:val="0"/>
        <w:spacing w:line="360" w:lineRule="auto"/>
        <w:ind w:firstLineChars="200" w:firstLine="482"/>
        <w:rPr>
          <w:b/>
          <w:bCs/>
          <w:sz w:val="24"/>
          <w:szCs w:val="24"/>
        </w:rPr>
      </w:pPr>
      <w:r>
        <w:rPr>
          <w:rFonts w:ascii="宋体" w:hAnsi="宋体" w:cs="Cambria Math"/>
          <w:b/>
          <w:bCs/>
          <w:sz w:val="24"/>
          <w:szCs w:val="24"/>
        </w:rPr>
        <w:t>伪</w:t>
      </w:r>
      <w:r>
        <w:rPr>
          <w:b/>
          <w:bCs/>
          <w:sz w:val="24"/>
          <w:szCs w:val="24"/>
        </w:rPr>
        <w:t>刺激：</w:t>
      </w:r>
      <w:r w:rsidRPr="00600588">
        <w:rPr>
          <w:bCs/>
          <w:sz w:val="24"/>
          <w:szCs w:val="24"/>
        </w:rPr>
        <w:t>参数与真实</w:t>
      </w:r>
      <w:proofErr w:type="spellStart"/>
      <w:r w:rsidRPr="00600588">
        <w:rPr>
          <w:bCs/>
          <w:sz w:val="24"/>
          <w:szCs w:val="24"/>
        </w:rPr>
        <w:t>dTMS</w:t>
      </w:r>
      <w:proofErr w:type="spellEnd"/>
      <w:r w:rsidRPr="00600588">
        <w:rPr>
          <w:bCs/>
          <w:sz w:val="24"/>
          <w:szCs w:val="24"/>
        </w:rPr>
        <w:t>相同，但是伪刺激使用假线圈，产生的噪声与真实线圈相同，但不会产生磁场。</w:t>
      </w:r>
    </w:p>
    <w:p w14:paraId="763E3314" w14:textId="4CF42361" w:rsidR="00863EFC" w:rsidRDefault="00056780" w:rsidP="00EC5E14">
      <w:pPr>
        <w:snapToGrid w:val="0"/>
        <w:spacing w:line="360" w:lineRule="auto"/>
        <w:ind w:firstLineChars="200" w:firstLine="482"/>
        <w:rPr>
          <w:b/>
          <w:bCs/>
          <w:sz w:val="24"/>
          <w:szCs w:val="24"/>
        </w:rPr>
      </w:pPr>
      <w:r>
        <w:rPr>
          <w:b/>
          <w:bCs/>
          <w:sz w:val="24"/>
          <w:szCs w:val="24"/>
        </w:rPr>
        <w:t>随访：</w:t>
      </w:r>
      <w:r>
        <w:rPr>
          <w:sz w:val="24"/>
          <w:szCs w:val="24"/>
        </w:rPr>
        <w:t>共随访</w:t>
      </w:r>
      <w:r>
        <w:rPr>
          <w:sz w:val="24"/>
          <w:szCs w:val="24"/>
        </w:rPr>
        <w:t>18</w:t>
      </w:r>
      <w:r>
        <w:rPr>
          <w:sz w:val="24"/>
          <w:szCs w:val="24"/>
        </w:rPr>
        <w:t>周，基线时</w:t>
      </w:r>
      <w:r>
        <w:rPr>
          <w:rFonts w:hint="eastAsia"/>
          <w:sz w:val="24"/>
          <w:szCs w:val="24"/>
        </w:rPr>
        <w:t>和</w:t>
      </w:r>
      <w:r>
        <w:rPr>
          <w:sz w:val="24"/>
          <w:szCs w:val="24"/>
        </w:rPr>
        <w:t>6</w:t>
      </w:r>
      <w:r>
        <w:rPr>
          <w:sz w:val="24"/>
          <w:szCs w:val="24"/>
        </w:rPr>
        <w:t>周治疗结束时进行症状及心理测量、行为学实验、功能磁共振检查。其余时间在治疗第</w:t>
      </w:r>
      <w:r>
        <w:rPr>
          <w:sz w:val="24"/>
          <w:szCs w:val="24"/>
        </w:rPr>
        <w:t>2</w:t>
      </w:r>
      <w:r>
        <w:rPr>
          <w:sz w:val="24"/>
          <w:szCs w:val="24"/>
        </w:rPr>
        <w:t>周、第</w:t>
      </w:r>
      <w:r>
        <w:rPr>
          <w:sz w:val="24"/>
          <w:szCs w:val="24"/>
        </w:rPr>
        <w:t>4</w:t>
      </w:r>
      <w:r>
        <w:rPr>
          <w:sz w:val="24"/>
          <w:szCs w:val="24"/>
        </w:rPr>
        <w:t>周、第</w:t>
      </w:r>
      <w:r>
        <w:rPr>
          <w:sz w:val="24"/>
          <w:szCs w:val="24"/>
        </w:rPr>
        <w:t>6</w:t>
      </w:r>
      <w:r>
        <w:rPr>
          <w:sz w:val="24"/>
          <w:szCs w:val="24"/>
        </w:rPr>
        <w:t>周和</w:t>
      </w:r>
      <w:r>
        <w:rPr>
          <w:color w:val="000000"/>
          <w:sz w:val="24"/>
          <w:szCs w:val="24"/>
        </w:rPr>
        <w:t>治疗</w:t>
      </w:r>
      <w:r>
        <w:rPr>
          <w:sz w:val="24"/>
          <w:szCs w:val="24"/>
        </w:rPr>
        <w:t>结束后</w:t>
      </w:r>
      <w:r>
        <w:rPr>
          <w:rFonts w:hint="eastAsia"/>
          <w:sz w:val="24"/>
          <w:szCs w:val="24"/>
        </w:rPr>
        <w:t>第</w:t>
      </w:r>
      <w:r>
        <w:rPr>
          <w:sz w:val="24"/>
          <w:szCs w:val="24"/>
        </w:rPr>
        <w:t>4</w:t>
      </w:r>
      <w:r>
        <w:rPr>
          <w:sz w:val="24"/>
          <w:szCs w:val="24"/>
        </w:rPr>
        <w:t>周</w:t>
      </w:r>
      <w:r>
        <w:rPr>
          <w:rFonts w:hint="eastAsia"/>
          <w:sz w:val="24"/>
          <w:szCs w:val="24"/>
        </w:rPr>
        <w:t>、第</w:t>
      </w:r>
      <w:r>
        <w:rPr>
          <w:rFonts w:hint="eastAsia"/>
          <w:sz w:val="24"/>
          <w:szCs w:val="24"/>
        </w:rPr>
        <w:t>12</w:t>
      </w:r>
      <w:r>
        <w:rPr>
          <w:rFonts w:hint="eastAsia"/>
          <w:sz w:val="24"/>
          <w:szCs w:val="24"/>
        </w:rPr>
        <w:t>周</w:t>
      </w:r>
      <w:ins w:id="7" w:author="chenyan56@sina.com" w:date="2023-03-16T15:55:00Z">
        <w:r w:rsidR="00DC7C7F">
          <w:rPr>
            <w:rFonts w:hint="eastAsia"/>
            <w:sz w:val="24"/>
            <w:szCs w:val="24"/>
          </w:rPr>
          <w:t>和第</w:t>
        </w:r>
        <w:r w:rsidR="00DC7C7F">
          <w:rPr>
            <w:rFonts w:hint="eastAsia"/>
            <w:sz w:val="24"/>
            <w:szCs w:val="24"/>
          </w:rPr>
          <w:t>2</w:t>
        </w:r>
        <w:r w:rsidR="00DC7C7F">
          <w:rPr>
            <w:sz w:val="24"/>
            <w:szCs w:val="24"/>
          </w:rPr>
          <w:t>4</w:t>
        </w:r>
        <w:r w:rsidR="00DC7C7F">
          <w:rPr>
            <w:rFonts w:hint="eastAsia"/>
            <w:sz w:val="24"/>
            <w:szCs w:val="24"/>
          </w:rPr>
          <w:t>周</w:t>
        </w:r>
      </w:ins>
      <w:r>
        <w:rPr>
          <w:sz w:val="24"/>
          <w:szCs w:val="24"/>
        </w:rPr>
        <w:t>进行症状和心理测量的随访。</w:t>
      </w:r>
    </w:p>
    <w:p w14:paraId="4B3A7695" w14:textId="77777777" w:rsidR="00863EFC" w:rsidRDefault="00056780" w:rsidP="00EC5E14">
      <w:pPr>
        <w:snapToGrid w:val="0"/>
        <w:spacing w:beforeLines="50" w:before="156" w:afterLines="50" w:after="156" w:line="360" w:lineRule="auto"/>
        <w:ind w:leftChars="200" w:left="420"/>
        <w:rPr>
          <w:b/>
          <w:bCs/>
          <w:sz w:val="24"/>
          <w:szCs w:val="24"/>
        </w:rPr>
      </w:pPr>
      <w:r>
        <w:rPr>
          <w:b/>
          <w:bCs/>
          <w:sz w:val="24"/>
          <w:szCs w:val="24"/>
        </w:rPr>
        <w:t>c.</w:t>
      </w:r>
      <w:r>
        <w:rPr>
          <w:rFonts w:hint="eastAsia"/>
          <w:b/>
          <w:bCs/>
          <w:sz w:val="24"/>
          <w:szCs w:val="24"/>
        </w:rPr>
        <w:t xml:space="preserve"> </w:t>
      </w:r>
      <w:r>
        <w:rPr>
          <w:b/>
          <w:bCs/>
          <w:sz w:val="24"/>
          <w:szCs w:val="24"/>
        </w:rPr>
        <w:t>AN</w:t>
      </w:r>
      <w:r>
        <w:rPr>
          <w:b/>
          <w:bCs/>
          <w:sz w:val="24"/>
          <w:szCs w:val="24"/>
        </w:rPr>
        <w:t>的基础治疗</w:t>
      </w:r>
    </w:p>
    <w:p w14:paraId="1CE416C3" w14:textId="77777777" w:rsidR="00863EFC" w:rsidRDefault="00056780" w:rsidP="00EC5E14">
      <w:pPr>
        <w:snapToGrid w:val="0"/>
        <w:spacing w:line="360" w:lineRule="auto"/>
        <w:ind w:firstLineChars="200" w:firstLine="480"/>
        <w:rPr>
          <w:sz w:val="24"/>
          <w:szCs w:val="24"/>
        </w:rPr>
      </w:pPr>
      <w:r>
        <w:rPr>
          <w:sz w:val="24"/>
          <w:szCs w:val="24"/>
        </w:rPr>
        <w:t>根据国内外进食障碍治疗指南，患者的基础治疗为营养治疗，即定时定量饮食治疗，三餐正餐，正餐餐后</w:t>
      </w:r>
      <w:r>
        <w:rPr>
          <w:sz w:val="24"/>
          <w:szCs w:val="24"/>
        </w:rPr>
        <w:t>2</w:t>
      </w:r>
      <w:r>
        <w:rPr>
          <w:sz w:val="24"/>
          <w:szCs w:val="24"/>
        </w:rPr>
        <w:t>小时给</w:t>
      </w:r>
      <w:r w:rsidR="00CB4A11">
        <w:rPr>
          <w:rFonts w:hint="eastAsia"/>
          <w:sz w:val="24"/>
          <w:szCs w:val="24"/>
        </w:rPr>
        <w:t>予</w:t>
      </w:r>
      <w:r>
        <w:rPr>
          <w:sz w:val="24"/>
          <w:szCs w:val="24"/>
        </w:rPr>
        <w:t>点心餐。两组患者都接受相同的营养治疗。</w:t>
      </w:r>
    </w:p>
    <w:p w14:paraId="7549E824" w14:textId="40351AB4" w:rsidR="00863EFC" w:rsidRDefault="00FB4147" w:rsidP="00EC5E14">
      <w:pPr>
        <w:snapToGrid w:val="0"/>
        <w:spacing w:beforeLines="50" w:before="156" w:line="360" w:lineRule="auto"/>
        <w:rPr>
          <w:b/>
          <w:bCs/>
          <w:sz w:val="24"/>
          <w:szCs w:val="24"/>
        </w:rPr>
      </w:pPr>
      <w:r>
        <w:rPr>
          <w:rFonts w:hint="eastAsia"/>
          <w:b/>
          <w:bCs/>
          <w:sz w:val="24"/>
          <w:szCs w:val="24"/>
        </w:rPr>
        <w:t>(</w:t>
      </w:r>
      <w:r w:rsidR="00056780">
        <w:rPr>
          <w:b/>
          <w:bCs/>
          <w:sz w:val="24"/>
          <w:szCs w:val="24"/>
        </w:rPr>
        <w:t>3</w:t>
      </w:r>
      <w:r>
        <w:rPr>
          <w:b/>
          <w:bCs/>
          <w:sz w:val="24"/>
          <w:szCs w:val="24"/>
        </w:rPr>
        <w:t>)</w:t>
      </w:r>
      <w:r w:rsidR="00056780">
        <w:rPr>
          <w:b/>
          <w:bCs/>
          <w:sz w:val="24"/>
          <w:szCs w:val="24"/>
        </w:rPr>
        <w:t>健康对照</w:t>
      </w:r>
      <w:r>
        <w:rPr>
          <w:rFonts w:hint="eastAsia"/>
          <w:b/>
          <w:bCs/>
          <w:sz w:val="24"/>
          <w:szCs w:val="24"/>
        </w:rPr>
        <w:t>(</w:t>
      </w:r>
      <w:r w:rsidR="00056780">
        <w:rPr>
          <w:b/>
          <w:bCs/>
          <w:sz w:val="24"/>
          <w:szCs w:val="24"/>
        </w:rPr>
        <w:t>HC</w:t>
      </w:r>
      <w:r>
        <w:rPr>
          <w:b/>
          <w:bCs/>
          <w:sz w:val="24"/>
          <w:szCs w:val="24"/>
        </w:rPr>
        <w:t>)</w:t>
      </w:r>
      <w:r w:rsidR="00056780">
        <w:rPr>
          <w:b/>
          <w:bCs/>
          <w:sz w:val="24"/>
          <w:szCs w:val="24"/>
        </w:rPr>
        <w:t>组：</w:t>
      </w:r>
      <w:r w:rsidR="00056780">
        <w:rPr>
          <w:b/>
          <w:bCs/>
          <w:sz w:val="24"/>
          <w:szCs w:val="24"/>
        </w:rPr>
        <w:t>50</w:t>
      </w:r>
      <w:r w:rsidR="00056780">
        <w:rPr>
          <w:b/>
          <w:bCs/>
          <w:sz w:val="24"/>
          <w:szCs w:val="24"/>
        </w:rPr>
        <w:t>人</w:t>
      </w:r>
    </w:p>
    <w:p w14:paraId="2F5B9AD9" w14:textId="77777777" w:rsidR="00863EFC" w:rsidRDefault="00056780" w:rsidP="00EC5E14">
      <w:pPr>
        <w:snapToGrid w:val="0"/>
        <w:spacing w:line="360" w:lineRule="auto"/>
        <w:ind w:firstLineChars="200" w:firstLine="480"/>
        <w:rPr>
          <w:sz w:val="24"/>
          <w:szCs w:val="24"/>
        </w:rPr>
      </w:pPr>
      <w:r>
        <w:rPr>
          <w:sz w:val="24"/>
          <w:szCs w:val="24"/>
        </w:rPr>
        <w:t>HC</w:t>
      </w:r>
      <w:r>
        <w:rPr>
          <w:sz w:val="24"/>
          <w:szCs w:val="24"/>
        </w:rPr>
        <w:t>组仅在基线时进行心理测量、行为学测试、</w:t>
      </w:r>
      <w:r>
        <w:rPr>
          <w:sz w:val="24"/>
          <w:szCs w:val="24"/>
        </w:rPr>
        <w:t>fMRI</w:t>
      </w:r>
      <w:r>
        <w:rPr>
          <w:sz w:val="24"/>
          <w:szCs w:val="24"/>
        </w:rPr>
        <w:t>检测。</w:t>
      </w:r>
    </w:p>
    <w:p w14:paraId="685054B7" w14:textId="77777777" w:rsidR="00863EFC" w:rsidRDefault="00056780" w:rsidP="00EC5E14">
      <w:pPr>
        <w:snapToGrid w:val="0"/>
        <w:spacing w:beforeLines="50" w:before="156" w:afterLines="50" w:after="156" w:line="360" w:lineRule="auto"/>
        <w:rPr>
          <w:b/>
          <w:bCs/>
          <w:sz w:val="24"/>
          <w:szCs w:val="24"/>
        </w:rPr>
      </w:pPr>
      <w:r>
        <w:rPr>
          <w:b/>
          <w:bCs/>
          <w:sz w:val="24"/>
          <w:szCs w:val="24"/>
        </w:rPr>
        <w:t xml:space="preserve">3.1.4 </w:t>
      </w:r>
      <w:r>
        <w:rPr>
          <w:b/>
          <w:bCs/>
          <w:sz w:val="24"/>
          <w:szCs w:val="24"/>
        </w:rPr>
        <w:t>疗效评估</w:t>
      </w:r>
    </w:p>
    <w:p w14:paraId="6CCEE12C" w14:textId="0924DD34" w:rsidR="00863EFC" w:rsidRDefault="00FB4147" w:rsidP="00EC5E14">
      <w:pPr>
        <w:snapToGrid w:val="0"/>
        <w:spacing w:line="360" w:lineRule="auto"/>
        <w:ind w:firstLineChars="200" w:firstLine="482"/>
        <w:rPr>
          <w:bCs/>
          <w:sz w:val="24"/>
          <w:szCs w:val="24"/>
        </w:rPr>
      </w:pPr>
      <w:r>
        <w:rPr>
          <w:rFonts w:hint="eastAsia"/>
          <w:b/>
          <w:sz w:val="24"/>
          <w:szCs w:val="24"/>
        </w:rPr>
        <w:t>(</w:t>
      </w:r>
      <w:r w:rsidR="00056780">
        <w:rPr>
          <w:b/>
          <w:sz w:val="24"/>
          <w:szCs w:val="24"/>
        </w:rPr>
        <w:t>1</w:t>
      </w:r>
      <w:r>
        <w:rPr>
          <w:b/>
          <w:sz w:val="24"/>
          <w:szCs w:val="24"/>
        </w:rPr>
        <w:t>)</w:t>
      </w:r>
      <w:r w:rsidR="00056780">
        <w:rPr>
          <w:b/>
          <w:sz w:val="24"/>
          <w:szCs w:val="24"/>
        </w:rPr>
        <w:t>主要疗效评价指标：</w:t>
      </w:r>
      <w:r w:rsidR="009B176E">
        <w:rPr>
          <w:rFonts w:hint="eastAsia"/>
          <w:sz w:val="24"/>
          <w:szCs w:val="24"/>
        </w:rPr>
        <w:t>体质</w:t>
      </w:r>
      <w:r w:rsidR="003234F7">
        <w:rPr>
          <w:rFonts w:hint="eastAsia"/>
          <w:sz w:val="24"/>
          <w:szCs w:val="24"/>
        </w:rPr>
        <w:t>指数</w:t>
      </w:r>
      <w:r w:rsidR="00F114E1">
        <w:rPr>
          <w:rFonts w:hint="eastAsia"/>
          <w:sz w:val="24"/>
          <w:szCs w:val="24"/>
        </w:rPr>
        <w:t>(</w:t>
      </w:r>
      <w:r w:rsidR="003234F7" w:rsidRPr="003234F7">
        <w:rPr>
          <w:bCs/>
          <w:sz w:val="24"/>
          <w:szCs w:val="24"/>
        </w:rPr>
        <w:t>BMI</w:t>
      </w:r>
      <w:r w:rsidR="009D43E2">
        <w:rPr>
          <w:rFonts w:hint="eastAsia"/>
          <w:bCs/>
          <w:sz w:val="24"/>
          <w:szCs w:val="24"/>
        </w:rPr>
        <w:t>)</w:t>
      </w:r>
      <w:r w:rsidR="009B176E">
        <w:rPr>
          <w:rFonts w:hint="eastAsia"/>
          <w:bCs/>
          <w:sz w:val="24"/>
          <w:szCs w:val="24"/>
        </w:rPr>
        <w:t>。计算方法：</w:t>
      </w:r>
      <w:r w:rsidR="009B176E">
        <w:rPr>
          <w:rFonts w:hint="eastAsia"/>
          <w:bCs/>
          <w:sz w:val="24"/>
          <w:szCs w:val="24"/>
        </w:rPr>
        <w:t>B</w:t>
      </w:r>
      <w:r w:rsidR="009B176E">
        <w:rPr>
          <w:bCs/>
          <w:sz w:val="24"/>
          <w:szCs w:val="24"/>
        </w:rPr>
        <w:t>MI</w:t>
      </w:r>
      <w:r w:rsidR="0009369B">
        <w:rPr>
          <w:bCs/>
          <w:sz w:val="24"/>
          <w:szCs w:val="24"/>
        </w:rPr>
        <w:t xml:space="preserve"> </w:t>
      </w:r>
      <w:r w:rsidR="009B176E">
        <w:rPr>
          <w:rFonts w:hint="eastAsia"/>
          <w:bCs/>
          <w:sz w:val="24"/>
          <w:szCs w:val="24"/>
        </w:rPr>
        <w:t>=</w:t>
      </w:r>
      <w:r w:rsidR="0009369B">
        <w:rPr>
          <w:rFonts w:hint="eastAsia"/>
          <w:bCs/>
          <w:sz w:val="24"/>
          <w:szCs w:val="24"/>
        </w:rPr>
        <w:t xml:space="preserve"> </w:t>
      </w:r>
      <w:r w:rsidR="009B176E">
        <w:rPr>
          <w:rFonts w:hint="eastAsia"/>
          <w:bCs/>
          <w:sz w:val="24"/>
          <w:szCs w:val="24"/>
        </w:rPr>
        <w:t>体重</w:t>
      </w:r>
      <w:r>
        <w:rPr>
          <w:rFonts w:hint="eastAsia"/>
          <w:bCs/>
          <w:sz w:val="24"/>
          <w:szCs w:val="24"/>
        </w:rPr>
        <w:t>(</w:t>
      </w:r>
      <w:r w:rsidR="009B176E">
        <w:rPr>
          <w:bCs/>
          <w:sz w:val="24"/>
          <w:szCs w:val="24"/>
        </w:rPr>
        <w:t>kg</w:t>
      </w:r>
      <w:r>
        <w:rPr>
          <w:bCs/>
          <w:sz w:val="24"/>
          <w:szCs w:val="24"/>
        </w:rPr>
        <w:t>)</w:t>
      </w:r>
      <w:r w:rsidR="009B176E">
        <w:rPr>
          <w:bCs/>
          <w:sz w:val="24"/>
          <w:szCs w:val="24"/>
        </w:rPr>
        <w:t>/</w:t>
      </w:r>
      <w:r w:rsidR="009B176E">
        <w:rPr>
          <w:rFonts w:hint="eastAsia"/>
          <w:bCs/>
          <w:sz w:val="24"/>
          <w:szCs w:val="24"/>
        </w:rPr>
        <w:t>身高</w:t>
      </w:r>
      <w:r w:rsidR="009B176E" w:rsidRPr="00CD0AB4">
        <w:rPr>
          <w:rFonts w:hint="eastAsia"/>
          <w:bCs/>
          <w:sz w:val="24"/>
          <w:szCs w:val="24"/>
          <w:vertAlign w:val="superscript"/>
        </w:rPr>
        <w:t>2</w:t>
      </w:r>
      <w:r>
        <w:rPr>
          <w:rFonts w:hint="eastAsia"/>
          <w:bCs/>
          <w:sz w:val="24"/>
          <w:szCs w:val="24"/>
        </w:rPr>
        <w:t>(</w:t>
      </w:r>
      <w:r w:rsidR="009B176E">
        <w:rPr>
          <w:rFonts w:hint="eastAsia"/>
          <w:bCs/>
          <w:sz w:val="24"/>
          <w:szCs w:val="24"/>
        </w:rPr>
        <w:t>m</w:t>
      </w:r>
      <w:r>
        <w:rPr>
          <w:rFonts w:hint="eastAsia"/>
          <w:bCs/>
          <w:sz w:val="24"/>
          <w:szCs w:val="24"/>
        </w:rPr>
        <w:t>)</w:t>
      </w:r>
      <w:r w:rsidR="00056780">
        <w:rPr>
          <w:bCs/>
          <w:sz w:val="24"/>
          <w:szCs w:val="24"/>
        </w:rPr>
        <w:t>。</w:t>
      </w:r>
    </w:p>
    <w:p w14:paraId="57A13604" w14:textId="51AB0B4E" w:rsidR="00863EFC" w:rsidRDefault="00FB4147" w:rsidP="00EC5E14">
      <w:pPr>
        <w:snapToGrid w:val="0"/>
        <w:spacing w:line="360" w:lineRule="auto"/>
        <w:ind w:firstLineChars="200" w:firstLine="482"/>
        <w:rPr>
          <w:bCs/>
          <w:sz w:val="24"/>
          <w:szCs w:val="24"/>
        </w:rPr>
      </w:pPr>
      <w:r>
        <w:rPr>
          <w:rFonts w:hint="eastAsia"/>
          <w:b/>
          <w:sz w:val="24"/>
          <w:szCs w:val="24"/>
        </w:rPr>
        <w:t>(</w:t>
      </w:r>
      <w:r w:rsidR="00056780">
        <w:rPr>
          <w:b/>
          <w:sz w:val="24"/>
          <w:szCs w:val="24"/>
        </w:rPr>
        <w:t>2</w:t>
      </w:r>
      <w:r>
        <w:rPr>
          <w:b/>
          <w:sz w:val="24"/>
          <w:szCs w:val="24"/>
        </w:rPr>
        <w:t>)</w:t>
      </w:r>
      <w:r w:rsidR="00056780">
        <w:rPr>
          <w:b/>
          <w:sz w:val="24"/>
          <w:szCs w:val="24"/>
        </w:rPr>
        <w:t>次要疗效指标：</w:t>
      </w:r>
      <w:r w:rsidR="00056780">
        <w:rPr>
          <w:bCs/>
          <w:sz w:val="24"/>
          <w:szCs w:val="24"/>
        </w:rPr>
        <w:t>包括</w:t>
      </w:r>
      <w:r w:rsidR="003234F7">
        <w:rPr>
          <w:sz w:val="24"/>
        </w:rPr>
        <w:t>进食障碍调查问卷</w:t>
      </w:r>
      <w:r w:rsidR="003234F7">
        <w:rPr>
          <w:bCs/>
          <w:sz w:val="24"/>
          <w:szCs w:val="24"/>
        </w:rPr>
        <w:t>(EDE-Q6.0)</w:t>
      </w:r>
      <w:r w:rsidR="00056780">
        <w:rPr>
          <w:bCs/>
          <w:sz w:val="24"/>
          <w:szCs w:val="24"/>
        </w:rPr>
        <w:t>、进食障碍清单</w:t>
      </w:r>
      <w:r w:rsidR="00056780">
        <w:rPr>
          <w:rFonts w:hint="eastAsia"/>
          <w:bCs/>
          <w:sz w:val="24"/>
          <w:szCs w:val="24"/>
        </w:rPr>
        <w:t>(</w:t>
      </w:r>
      <w:r w:rsidR="00056780">
        <w:rPr>
          <w:bCs/>
          <w:sz w:val="24"/>
          <w:szCs w:val="24"/>
        </w:rPr>
        <w:t>EDI-II</w:t>
      </w:r>
      <w:r w:rsidR="00056780">
        <w:rPr>
          <w:rFonts w:hint="eastAsia"/>
          <w:bCs/>
          <w:sz w:val="24"/>
          <w:szCs w:val="24"/>
        </w:rPr>
        <w:t>)</w:t>
      </w:r>
      <w:r w:rsidR="00056780">
        <w:rPr>
          <w:bCs/>
          <w:sz w:val="24"/>
          <w:szCs w:val="24"/>
        </w:rPr>
        <w:t>、贝克抑郁自评量表</w:t>
      </w:r>
      <w:r w:rsidR="00056780">
        <w:rPr>
          <w:rFonts w:hint="eastAsia"/>
          <w:bCs/>
          <w:sz w:val="24"/>
          <w:szCs w:val="24"/>
        </w:rPr>
        <w:t>(</w:t>
      </w:r>
      <w:r w:rsidR="00056780">
        <w:rPr>
          <w:bCs/>
          <w:sz w:val="24"/>
          <w:szCs w:val="24"/>
        </w:rPr>
        <w:t>BDI-II</w:t>
      </w:r>
      <w:r w:rsidR="00056780">
        <w:rPr>
          <w:rFonts w:hint="eastAsia"/>
          <w:bCs/>
          <w:sz w:val="24"/>
          <w:szCs w:val="24"/>
        </w:rPr>
        <w:t>)</w:t>
      </w:r>
      <w:r w:rsidR="00056780">
        <w:rPr>
          <w:bCs/>
          <w:sz w:val="24"/>
          <w:szCs w:val="24"/>
        </w:rPr>
        <w:t>、贝克焦虑自评量表</w:t>
      </w:r>
      <w:r w:rsidR="00056780">
        <w:rPr>
          <w:rFonts w:hint="eastAsia"/>
          <w:bCs/>
          <w:sz w:val="24"/>
          <w:szCs w:val="24"/>
        </w:rPr>
        <w:t>(</w:t>
      </w:r>
      <w:r w:rsidR="00056780">
        <w:rPr>
          <w:bCs/>
          <w:sz w:val="24"/>
          <w:szCs w:val="24"/>
        </w:rPr>
        <w:t>BAI</w:t>
      </w:r>
      <w:r w:rsidR="00056780">
        <w:rPr>
          <w:rFonts w:hint="eastAsia"/>
          <w:bCs/>
          <w:sz w:val="24"/>
          <w:szCs w:val="24"/>
        </w:rPr>
        <w:t>)</w:t>
      </w:r>
      <w:r w:rsidR="00056780">
        <w:rPr>
          <w:bCs/>
          <w:sz w:val="24"/>
          <w:szCs w:val="24"/>
        </w:rPr>
        <w:t>、自评版进食障碍强迫问卷</w:t>
      </w:r>
      <w:r w:rsidR="00056780">
        <w:rPr>
          <w:rFonts w:hint="eastAsia"/>
          <w:bCs/>
          <w:sz w:val="24"/>
          <w:szCs w:val="24"/>
        </w:rPr>
        <w:t>(</w:t>
      </w:r>
      <w:r w:rsidR="00056780">
        <w:rPr>
          <w:bCs/>
          <w:sz w:val="24"/>
          <w:szCs w:val="24"/>
        </w:rPr>
        <w:t>SR-YBC-EDS</w:t>
      </w:r>
      <w:r w:rsidR="00056780">
        <w:rPr>
          <w:rFonts w:hint="eastAsia"/>
          <w:bCs/>
          <w:sz w:val="24"/>
          <w:szCs w:val="24"/>
        </w:rPr>
        <w:t>)</w:t>
      </w:r>
      <w:r w:rsidR="003234F7">
        <w:rPr>
          <w:rFonts w:hint="eastAsia"/>
          <w:bCs/>
          <w:sz w:val="24"/>
          <w:szCs w:val="24"/>
        </w:rPr>
        <w:t>、</w:t>
      </w:r>
      <w:r w:rsidR="003234F7" w:rsidRPr="00CD0AB4">
        <w:rPr>
          <w:bCs/>
          <w:sz w:val="24"/>
          <w:szCs w:val="24"/>
        </w:rPr>
        <w:t>多伦多述情障碍量表</w:t>
      </w:r>
      <w:r w:rsidR="003234F7" w:rsidRPr="00CD0AB4">
        <w:rPr>
          <w:bCs/>
          <w:sz w:val="24"/>
          <w:szCs w:val="24"/>
        </w:rPr>
        <w:t>(TAS-20)</w:t>
      </w:r>
      <w:r w:rsidR="00056780">
        <w:rPr>
          <w:bCs/>
          <w:sz w:val="24"/>
          <w:szCs w:val="24"/>
        </w:rPr>
        <w:t>等，分别评估</w:t>
      </w:r>
      <w:r w:rsidR="00056780">
        <w:rPr>
          <w:bCs/>
          <w:sz w:val="24"/>
          <w:szCs w:val="24"/>
        </w:rPr>
        <w:t>AN</w:t>
      </w:r>
      <w:r w:rsidR="00056780">
        <w:rPr>
          <w:bCs/>
          <w:sz w:val="24"/>
          <w:szCs w:val="24"/>
        </w:rPr>
        <w:t>患者在治疗过程中的进食障碍相关病理症状</w:t>
      </w:r>
      <w:r w:rsidR="003234F7">
        <w:rPr>
          <w:rFonts w:hint="eastAsia"/>
          <w:bCs/>
          <w:sz w:val="24"/>
          <w:szCs w:val="24"/>
        </w:rPr>
        <w:t>，伴随的</w:t>
      </w:r>
      <w:r w:rsidR="00056780">
        <w:rPr>
          <w:bCs/>
          <w:sz w:val="24"/>
          <w:szCs w:val="24"/>
        </w:rPr>
        <w:t>抑郁情绪、焦虑情绪</w:t>
      </w:r>
      <w:r w:rsidR="003234F7">
        <w:rPr>
          <w:rFonts w:hint="eastAsia"/>
          <w:bCs/>
          <w:sz w:val="24"/>
          <w:szCs w:val="24"/>
        </w:rPr>
        <w:t>和强迫症状，以及情感的识别和表达</w:t>
      </w:r>
      <w:r w:rsidR="00056780">
        <w:rPr>
          <w:bCs/>
          <w:sz w:val="24"/>
          <w:szCs w:val="24"/>
        </w:rPr>
        <w:t>的变化情况。</w:t>
      </w:r>
    </w:p>
    <w:p w14:paraId="5EA219FB" w14:textId="77777777" w:rsidR="00863EFC" w:rsidRDefault="00056780" w:rsidP="00EC5E14">
      <w:pPr>
        <w:snapToGrid w:val="0"/>
        <w:spacing w:beforeLines="50" w:before="156" w:afterLines="50" w:after="156" w:line="360" w:lineRule="auto"/>
        <w:rPr>
          <w:b/>
          <w:bCs/>
          <w:sz w:val="24"/>
          <w:szCs w:val="24"/>
        </w:rPr>
      </w:pPr>
      <w:r>
        <w:rPr>
          <w:b/>
          <w:bCs/>
          <w:sz w:val="24"/>
          <w:szCs w:val="24"/>
        </w:rPr>
        <w:t>3.1.</w:t>
      </w:r>
      <w:r>
        <w:rPr>
          <w:rFonts w:hint="eastAsia"/>
          <w:b/>
          <w:bCs/>
          <w:sz w:val="24"/>
          <w:szCs w:val="24"/>
        </w:rPr>
        <w:t>5</w:t>
      </w:r>
      <w:r>
        <w:rPr>
          <w:b/>
          <w:bCs/>
          <w:sz w:val="24"/>
          <w:szCs w:val="24"/>
        </w:rPr>
        <w:t xml:space="preserve"> </w:t>
      </w:r>
      <w:r>
        <w:rPr>
          <w:rFonts w:hint="eastAsia"/>
          <w:b/>
          <w:bCs/>
          <w:sz w:val="24"/>
          <w:szCs w:val="24"/>
        </w:rPr>
        <w:t>统计分析</w:t>
      </w:r>
    </w:p>
    <w:p w14:paraId="0BCBACEB" w14:textId="5F3EE9A1" w:rsidR="00863EFC" w:rsidRDefault="00FB4147" w:rsidP="00EC5E14">
      <w:pPr>
        <w:snapToGrid w:val="0"/>
        <w:spacing w:beforeLines="50" w:before="156" w:afterLines="50" w:after="156" w:line="360" w:lineRule="auto"/>
        <w:ind w:firstLine="420"/>
        <w:rPr>
          <w:sz w:val="24"/>
          <w:szCs w:val="24"/>
        </w:rPr>
      </w:pPr>
      <w:r>
        <w:rPr>
          <w:rFonts w:hint="eastAsia"/>
          <w:sz w:val="24"/>
          <w:szCs w:val="24"/>
        </w:rPr>
        <w:t>(</w:t>
      </w:r>
      <w:r w:rsidR="00056780">
        <w:rPr>
          <w:rFonts w:hint="eastAsia"/>
          <w:sz w:val="24"/>
          <w:szCs w:val="24"/>
        </w:rPr>
        <w:t>1</w:t>
      </w:r>
      <w:r>
        <w:rPr>
          <w:sz w:val="24"/>
          <w:szCs w:val="24"/>
        </w:rPr>
        <w:t>)</w:t>
      </w:r>
      <w:r w:rsidR="00056780">
        <w:rPr>
          <w:rFonts w:hint="eastAsia"/>
          <w:sz w:val="24"/>
          <w:szCs w:val="24"/>
        </w:rPr>
        <w:t>使用参数检验对</w:t>
      </w:r>
      <w:r w:rsidR="00056780">
        <w:rPr>
          <w:rFonts w:hint="eastAsia"/>
          <w:sz w:val="24"/>
          <w:szCs w:val="24"/>
        </w:rPr>
        <w:t>AN</w:t>
      </w:r>
      <w:r w:rsidR="00056780">
        <w:rPr>
          <w:rFonts w:hint="eastAsia"/>
          <w:sz w:val="24"/>
          <w:szCs w:val="24"/>
        </w:rPr>
        <w:t>和</w:t>
      </w:r>
      <w:r w:rsidR="00056780">
        <w:rPr>
          <w:rFonts w:hint="eastAsia"/>
          <w:sz w:val="24"/>
          <w:szCs w:val="24"/>
        </w:rPr>
        <w:t xml:space="preserve">HC </w:t>
      </w:r>
      <w:r w:rsidR="00056780">
        <w:rPr>
          <w:rFonts w:hint="eastAsia"/>
          <w:sz w:val="24"/>
          <w:szCs w:val="24"/>
        </w:rPr>
        <w:t>两组被试的基线数据进行统计分析，比较两组被试临床症状和心理</w:t>
      </w:r>
      <w:r w:rsidR="00387C09">
        <w:rPr>
          <w:rFonts w:hint="eastAsia"/>
          <w:sz w:val="24"/>
          <w:szCs w:val="24"/>
        </w:rPr>
        <w:t>学</w:t>
      </w:r>
      <w:r w:rsidR="00056780">
        <w:rPr>
          <w:rFonts w:hint="eastAsia"/>
          <w:sz w:val="24"/>
          <w:szCs w:val="24"/>
        </w:rPr>
        <w:t>特征，及行为学和</w:t>
      </w:r>
      <w:r w:rsidR="00056780">
        <w:rPr>
          <w:rFonts w:hint="eastAsia"/>
          <w:sz w:val="24"/>
          <w:szCs w:val="24"/>
        </w:rPr>
        <w:t>fMRI</w:t>
      </w:r>
      <w:r w:rsidR="00056780">
        <w:rPr>
          <w:rFonts w:hint="eastAsia"/>
          <w:sz w:val="24"/>
          <w:szCs w:val="24"/>
        </w:rPr>
        <w:t>数据的差异，探索</w:t>
      </w:r>
      <w:r w:rsidR="00056780">
        <w:rPr>
          <w:rFonts w:hint="eastAsia"/>
          <w:sz w:val="24"/>
          <w:szCs w:val="24"/>
        </w:rPr>
        <w:t>AN</w:t>
      </w:r>
      <w:r w:rsidR="00056780">
        <w:rPr>
          <w:rFonts w:hint="eastAsia"/>
          <w:sz w:val="24"/>
          <w:szCs w:val="24"/>
        </w:rPr>
        <w:t>患者的</w:t>
      </w:r>
      <w:r w:rsidR="00387C09">
        <w:rPr>
          <w:rFonts w:hint="eastAsia"/>
          <w:sz w:val="24"/>
          <w:szCs w:val="24"/>
        </w:rPr>
        <w:t>“</w:t>
      </w:r>
      <w:r w:rsidR="00387C09">
        <w:rPr>
          <w:sz w:val="24"/>
          <w:szCs w:val="24"/>
        </w:rPr>
        <w:t>ACC</w:t>
      </w:r>
      <w:r w:rsidR="00387C09">
        <w:rPr>
          <w:rFonts w:hint="eastAsia"/>
          <w:sz w:val="24"/>
          <w:szCs w:val="24"/>
        </w:rPr>
        <w:t>病理网络”特征</w:t>
      </w:r>
      <w:r w:rsidR="00056780">
        <w:rPr>
          <w:rFonts w:hint="eastAsia"/>
          <w:sz w:val="24"/>
          <w:szCs w:val="24"/>
        </w:rPr>
        <w:t>。</w:t>
      </w:r>
    </w:p>
    <w:p w14:paraId="1FB57B14" w14:textId="08ECFDCC" w:rsidR="00863EFC" w:rsidRDefault="00FB4147" w:rsidP="00EC5E14">
      <w:pPr>
        <w:snapToGrid w:val="0"/>
        <w:spacing w:beforeLines="50" w:before="156" w:afterLines="50" w:after="156" w:line="360" w:lineRule="auto"/>
        <w:ind w:firstLine="420"/>
        <w:rPr>
          <w:sz w:val="24"/>
          <w:szCs w:val="24"/>
        </w:rPr>
      </w:pPr>
      <w:r>
        <w:rPr>
          <w:rFonts w:hint="eastAsia"/>
          <w:sz w:val="24"/>
          <w:szCs w:val="24"/>
        </w:rPr>
        <w:t>(</w:t>
      </w:r>
      <w:r w:rsidR="00056780">
        <w:rPr>
          <w:rFonts w:hint="eastAsia"/>
          <w:sz w:val="24"/>
          <w:szCs w:val="24"/>
        </w:rPr>
        <w:t>2</w:t>
      </w:r>
      <w:r>
        <w:rPr>
          <w:sz w:val="24"/>
          <w:szCs w:val="24"/>
        </w:rPr>
        <w:t>)</w:t>
      </w:r>
      <w:r w:rsidR="00056780">
        <w:rPr>
          <w:rFonts w:hint="eastAsia"/>
          <w:sz w:val="24"/>
          <w:szCs w:val="24"/>
        </w:rPr>
        <w:t>使用线性混合效应模型进行组别、时间主效应及交互作用检验，对两组</w:t>
      </w:r>
      <w:r w:rsidR="00056780">
        <w:rPr>
          <w:rFonts w:hint="eastAsia"/>
          <w:sz w:val="24"/>
          <w:szCs w:val="24"/>
        </w:rPr>
        <w:t>AN</w:t>
      </w:r>
      <w:r w:rsidR="00056780">
        <w:rPr>
          <w:rFonts w:hint="eastAsia"/>
          <w:sz w:val="24"/>
          <w:szCs w:val="24"/>
        </w:rPr>
        <w:t>患者在治疗第</w:t>
      </w:r>
      <w:r w:rsidR="00056780">
        <w:rPr>
          <w:rFonts w:hint="eastAsia"/>
          <w:sz w:val="24"/>
          <w:szCs w:val="24"/>
        </w:rPr>
        <w:t>2</w:t>
      </w:r>
      <w:r w:rsidR="00056780">
        <w:rPr>
          <w:rFonts w:hint="eastAsia"/>
          <w:sz w:val="24"/>
          <w:szCs w:val="24"/>
        </w:rPr>
        <w:t>、</w:t>
      </w:r>
      <w:r w:rsidR="00056780">
        <w:rPr>
          <w:rFonts w:hint="eastAsia"/>
          <w:sz w:val="24"/>
          <w:szCs w:val="24"/>
        </w:rPr>
        <w:t>4</w:t>
      </w:r>
      <w:r w:rsidR="00056780">
        <w:rPr>
          <w:rFonts w:hint="eastAsia"/>
          <w:sz w:val="24"/>
          <w:szCs w:val="24"/>
        </w:rPr>
        <w:t>、</w:t>
      </w:r>
      <w:r w:rsidR="00056780">
        <w:rPr>
          <w:rFonts w:hint="eastAsia"/>
          <w:sz w:val="24"/>
          <w:szCs w:val="24"/>
        </w:rPr>
        <w:t>6</w:t>
      </w:r>
      <w:r w:rsidR="00056780">
        <w:rPr>
          <w:rFonts w:hint="eastAsia"/>
          <w:sz w:val="24"/>
          <w:szCs w:val="24"/>
        </w:rPr>
        <w:t>周及治疗结束后第</w:t>
      </w:r>
      <w:r w:rsidR="00056780">
        <w:rPr>
          <w:rFonts w:hint="eastAsia"/>
          <w:sz w:val="24"/>
          <w:szCs w:val="24"/>
        </w:rPr>
        <w:t>4</w:t>
      </w:r>
      <w:r w:rsidR="00056780">
        <w:rPr>
          <w:rFonts w:hint="eastAsia"/>
          <w:sz w:val="24"/>
          <w:szCs w:val="24"/>
        </w:rPr>
        <w:t>周</w:t>
      </w:r>
      <w:r w:rsidR="00387C09">
        <w:rPr>
          <w:rFonts w:hint="eastAsia"/>
          <w:sz w:val="24"/>
          <w:szCs w:val="24"/>
        </w:rPr>
        <w:t>、</w:t>
      </w:r>
      <w:r w:rsidR="00056780">
        <w:rPr>
          <w:rFonts w:hint="eastAsia"/>
          <w:sz w:val="24"/>
          <w:szCs w:val="24"/>
        </w:rPr>
        <w:t>第</w:t>
      </w:r>
      <w:r w:rsidR="00056780">
        <w:rPr>
          <w:rFonts w:hint="eastAsia"/>
          <w:sz w:val="24"/>
          <w:szCs w:val="24"/>
        </w:rPr>
        <w:t>1</w:t>
      </w:r>
      <w:r w:rsidR="00056780">
        <w:rPr>
          <w:sz w:val="24"/>
          <w:szCs w:val="24"/>
        </w:rPr>
        <w:t>2</w:t>
      </w:r>
      <w:r w:rsidR="00056780">
        <w:rPr>
          <w:rFonts w:hint="eastAsia"/>
          <w:sz w:val="24"/>
          <w:szCs w:val="24"/>
        </w:rPr>
        <w:t>周</w:t>
      </w:r>
      <w:ins w:id="8" w:author="chenyan56@sina.com" w:date="2023-03-16T15:55:00Z">
        <w:r w:rsidR="00DC7C7F">
          <w:rPr>
            <w:rFonts w:hint="eastAsia"/>
            <w:sz w:val="24"/>
            <w:szCs w:val="24"/>
          </w:rPr>
          <w:t>和第</w:t>
        </w:r>
        <w:r w:rsidR="00DC7C7F">
          <w:rPr>
            <w:rFonts w:hint="eastAsia"/>
            <w:sz w:val="24"/>
            <w:szCs w:val="24"/>
          </w:rPr>
          <w:t>2</w:t>
        </w:r>
        <w:r w:rsidR="00DC7C7F">
          <w:rPr>
            <w:sz w:val="24"/>
            <w:szCs w:val="24"/>
          </w:rPr>
          <w:t>4</w:t>
        </w:r>
        <w:r w:rsidR="00DC7C7F">
          <w:rPr>
            <w:rFonts w:hint="eastAsia"/>
            <w:sz w:val="24"/>
            <w:szCs w:val="24"/>
          </w:rPr>
          <w:t>周</w:t>
        </w:r>
      </w:ins>
      <w:r w:rsidR="00056780">
        <w:rPr>
          <w:rFonts w:hint="eastAsia"/>
          <w:sz w:val="24"/>
          <w:szCs w:val="24"/>
        </w:rPr>
        <w:t>进行临床症状和心理指标进行差异比较，比较两组患者干预模式的疗效</w:t>
      </w:r>
      <w:r w:rsidR="00387C09">
        <w:rPr>
          <w:rFonts w:hint="eastAsia"/>
          <w:sz w:val="24"/>
          <w:szCs w:val="24"/>
        </w:rPr>
        <w:t>差异。</w:t>
      </w:r>
    </w:p>
    <w:p w14:paraId="103F8197" w14:textId="38F6E742" w:rsidR="00E16E40" w:rsidRDefault="00FB4147" w:rsidP="00EC5E14">
      <w:pPr>
        <w:snapToGrid w:val="0"/>
        <w:spacing w:beforeLines="50" w:before="156" w:afterLines="50" w:after="156" w:line="360" w:lineRule="auto"/>
        <w:ind w:firstLine="420"/>
        <w:rPr>
          <w:sz w:val="24"/>
          <w:szCs w:val="24"/>
        </w:rPr>
      </w:pPr>
      <w:r>
        <w:rPr>
          <w:rFonts w:hint="eastAsia"/>
          <w:sz w:val="24"/>
          <w:szCs w:val="24"/>
        </w:rPr>
        <w:t>(</w:t>
      </w:r>
      <w:r w:rsidR="00056780">
        <w:rPr>
          <w:rFonts w:hint="eastAsia"/>
          <w:sz w:val="24"/>
          <w:szCs w:val="24"/>
        </w:rPr>
        <w:t>3</w:t>
      </w:r>
      <w:r>
        <w:rPr>
          <w:sz w:val="24"/>
          <w:szCs w:val="24"/>
        </w:rPr>
        <w:t>)</w:t>
      </w:r>
      <w:r w:rsidR="00056780">
        <w:rPr>
          <w:rFonts w:hint="eastAsia"/>
          <w:sz w:val="24"/>
          <w:szCs w:val="24"/>
        </w:rPr>
        <w:t>使用参数检验对两组</w:t>
      </w:r>
      <w:r w:rsidR="00056780">
        <w:rPr>
          <w:rFonts w:hint="eastAsia"/>
          <w:sz w:val="24"/>
          <w:szCs w:val="24"/>
        </w:rPr>
        <w:t>AN</w:t>
      </w:r>
      <w:r w:rsidR="00056780">
        <w:rPr>
          <w:rFonts w:hint="eastAsia"/>
          <w:sz w:val="24"/>
          <w:szCs w:val="24"/>
        </w:rPr>
        <w:t>患者的行为学和</w:t>
      </w:r>
      <w:r w:rsidR="00056780">
        <w:rPr>
          <w:rFonts w:hint="eastAsia"/>
          <w:sz w:val="24"/>
          <w:szCs w:val="24"/>
        </w:rPr>
        <w:t>fMRI</w:t>
      </w:r>
      <w:r w:rsidR="00056780">
        <w:rPr>
          <w:rFonts w:hint="eastAsia"/>
          <w:sz w:val="24"/>
          <w:szCs w:val="24"/>
        </w:rPr>
        <w:t>数据进行统计分析，对两</w:t>
      </w:r>
      <w:r w:rsidR="00056780">
        <w:rPr>
          <w:rFonts w:hint="eastAsia"/>
          <w:sz w:val="24"/>
          <w:szCs w:val="24"/>
        </w:rPr>
        <w:lastRenderedPageBreak/>
        <w:t>组患者基线数据进行特征化比较；进行基于重复测量方差分析方法对治疗前后的行为学和影像数据进行特征变化比较和交互作用检验，探索团体</w:t>
      </w:r>
      <w:r w:rsidR="00056780">
        <w:rPr>
          <w:rFonts w:hint="eastAsia"/>
          <w:sz w:val="24"/>
          <w:szCs w:val="24"/>
        </w:rPr>
        <w:t>CBT</w:t>
      </w:r>
      <w:r w:rsidR="00056780">
        <w:rPr>
          <w:rFonts w:hint="eastAsia"/>
          <w:sz w:val="24"/>
          <w:szCs w:val="24"/>
        </w:rPr>
        <w:t>治疗联合</w:t>
      </w:r>
      <w:proofErr w:type="spellStart"/>
      <w:r w:rsidR="00056780">
        <w:rPr>
          <w:rFonts w:hint="eastAsia"/>
          <w:sz w:val="24"/>
          <w:szCs w:val="24"/>
        </w:rPr>
        <w:t>dTMS</w:t>
      </w:r>
      <w:proofErr w:type="spellEnd"/>
      <w:r w:rsidR="00056780">
        <w:rPr>
          <w:rFonts w:hint="eastAsia"/>
          <w:sz w:val="24"/>
          <w:szCs w:val="24"/>
        </w:rPr>
        <w:t>增效的神经机制。</w:t>
      </w:r>
    </w:p>
    <w:p w14:paraId="6F5B30BB" w14:textId="77777777" w:rsidR="00863EFC" w:rsidRDefault="00E16E40" w:rsidP="00EC5E14">
      <w:pPr>
        <w:widowControl/>
        <w:spacing w:line="360" w:lineRule="auto"/>
        <w:jc w:val="left"/>
        <w:rPr>
          <w:b/>
          <w:sz w:val="24"/>
          <w:szCs w:val="24"/>
        </w:rPr>
      </w:pPr>
      <w:r>
        <w:rPr>
          <w:sz w:val="24"/>
          <w:szCs w:val="24"/>
        </w:rPr>
        <w:br w:type="page"/>
      </w:r>
      <w:r w:rsidR="00056780">
        <w:rPr>
          <w:b/>
          <w:sz w:val="24"/>
          <w:szCs w:val="24"/>
        </w:rPr>
        <w:lastRenderedPageBreak/>
        <w:t xml:space="preserve">3.2 </w:t>
      </w:r>
      <w:r w:rsidR="00056780">
        <w:rPr>
          <w:b/>
          <w:sz w:val="24"/>
          <w:szCs w:val="24"/>
        </w:rPr>
        <w:t>技术路线：</w:t>
      </w:r>
    </w:p>
    <w:p w14:paraId="18695C97" w14:textId="77777777" w:rsidR="00863EFC" w:rsidRDefault="00EB4405" w:rsidP="00EC5E14">
      <w:pPr>
        <w:snapToGrid w:val="0"/>
        <w:spacing w:line="360" w:lineRule="auto"/>
        <w:jc w:val="center"/>
        <w:rPr>
          <w:b/>
          <w:sz w:val="24"/>
          <w:szCs w:val="24"/>
        </w:rPr>
      </w:pPr>
      <w:r w:rsidRPr="00EB4405">
        <w:rPr>
          <w:b/>
          <w:noProof/>
          <w:sz w:val="24"/>
          <w:szCs w:val="24"/>
        </w:rPr>
        <w:drawing>
          <wp:inline distT="0" distB="0" distL="0" distR="0" wp14:anchorId="1CD4CF24" wp14:editId="2B1B54D9">
            <wp:extent cx="5482882" cy="6584950"/>
            <wp:effectExtent l="0" t="0" r="3810" b="6350"/>
            <wp:docPr id="9" name="图片 9" descr="C:\Users\user\AppData\Local\Temp\WeChat Files\a893a461bba9c0a6240748419cdcb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WeChat Files\a893a461bba9c0a6240748419cdcb2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5404" cy="6587979"/>
                    </a:xfrm>
                    <a:prstGeom prst="rect">
                      <a:avLst/>
                    </a:prstGeom>
                    <a:noFill/>
                    <a:ln>
                      <a:noFill/>
                    </a:ln>
                  </pic:spPr>
                </pic:pic>
              </a:graphicData>
            </a:graphic>
          </wp:inline>
        </w:drawing>
      </w:r>
    </w:p>
    <w:p w14:paraId="1D11BAA4" w14:textId="41B875FE" w:rsidR="00863EFC" w:rsidRDefault="00056780" w:rsidP="00EC5E14">
      <w:pPr>
        <w:widowControl/>
        <w:spacing w:beforeLines="100" w:before="312" w:afterLines="50" w:after="156" w:line="360" w:lineRule="auto"/>
        <w:jc w:val="center"/>
      </w:pPr>
      <w:r>
        <w:t>图</w:t>
      </w:r>
      <w:r w:rsidR="00EA6F46">
        <w:t>4</w:t>
      </w:r>
      <w:r>
        <w:t xml:space="preserve"> </w:t>
      </w:r>
      <w:r>
        <w:t>技术路线图</w:t>
      </w:r>
    </w:p>
    <w:p w14:paraId="4C31D861" w14:textId="77777777" w:rsidR="00863EFC" w:rsidRDefault="00863EFC" w:rsidP="00EC5E14">
      <w:pPr>
        <w:snapToGrid w:val="0"/>
        <w:spacing w:line="360" w:lineRule="auto"/>
        <w:rPr>
          <w:b/>
          <w:sz w:val="24"/>
          <w:szCs w:val="24"/>
        </w:rPr>
      </w:pPr>
    </w:p>
    <w:p w14:paraId="2F46E0EC" w14:textId="77777777" w:rsidR="00863EFC" w:rsidRDefault="00056780" w:rsidP="00EC5E14">
      <w:pPr>
        <w:spacing w:beforeLines="50" w:before="156" w:afterLines="50" w:after="156" w:line="360" w:lineRule="auto"/>
        <w:rPr>
          <w:b/>
          <w:sz w:val="24"/>
          <w:szCs w:val="24"/>
        </w:rPr>
      </w:pPr>
      <w:r>
        <w:rPr>
          <w:b/>
          <w:sz w:val="24"/>
          <w:szCs w:val="24"/>
        </w:rPr>
        <w:t xml:space="preserve">3.3 </w:t>
      </w:r>
      <w:r>
        <w:rPr>
          <w:b/>
          <w:sz w:val="24"/>
          <w:szCs w:val="24"/>
        </w:rPr>
        <w:t>实验手段和关键技术：</w:t>
      </w:r>
    </w:p>
    <w:p w14:paraId="4D2F95D9" w14:textId="77777777" w:rsidR="00863EFC" w:rsidRDefault="00056780" w:rsidP="00EC5E14">
      <w:pPr>
        <w:spacing w:beforeLines="50" w:before="156" w:afterLines="50" w:after="156" w:line="360" w:lineRule="auto"/>
        <w:rPr>
          <w:b/>
          <w:sz w:val="24"/>
          <w:szCs w:val="24"/>
        </w:rPr>
      </w:pPr>
      <w:r>
        <w:rPr>
          <w:b/>
          <w:sz w:val="24"/>
          <w:szCs w:val="24"/>
        </w:rPr>
        <w:t>3.3.1</w:t>
      </w:r>
      <w:r>
        <w:rPr>
          <w:b/>
          <w:sz w:val="24"/>
          <w:szCs w:val="24"/>
        </w:rPr>
        <w:t>一般资料调查、诊断评估及心理学评估</w:t>
      </w:r>
    </w:p>
    <w:p w14:paraId="3594970D" w14:textId="77777777" w:rsidR="00863EFC" w:rsidRDefault="00056780" w:rsidP="00EC5E14">
      <w:pPr>
        <w:spacing w:beforeLines="50" w:before="156" w:afterLines="50" w:after="156" w:line="360" w:lineRule="auto"/>
        <w:rPr>
          <w:b/>
          <w:bCs/>
          <w:sz w:val="24"/>
          <w:szCs w:val="24"/>
        </w:rPr>
      </w:pPr>
      <w:bookmarkStart w:id="9" w:name="OLE_LINK61"/>
      <w:bookmarkStart w:id="10" w:name="OLE_LINK62"/>
      <w:r>
        <w:rPr>
          <w:b/>
          <w:bCs/>
          <w:sz w:val="24"/>
          <w:szCs w:val="24"/>
        </w:rPr>
        <w:lastRenderedPageBreak/>
        <w:t>（</w:t>
      </w:r>
      <w:r>
        <w:rPr>
          <w:b/>
          <w:bCs/>
          <w:sz w:val="24"/>
          <w:szCs w:val="24"/>
        </w:rPr>
        <w:t>1</w:t>
      </w:r>
      <w:r>
        <w:rPr>
          <w:b/>
          <w:bCs/>
          <w:sz w:val="24"/>
          <w:szCs w:val="24"/>
        </w:rPr>
        <w:t>）一般资料调查表：</w:t>
      </w:r>
    </w:p>
    <w:p w14:paraId="207392CF" w14:textId="77777777" w:rsidR="00863EFC" w:rsidRDefault="00056780" w:rsidP="00EC5E14">
      <w:pPr>
        <w:spacing w:beforeLines="50" w:before="156" w:afterLines="50" w:after="156" w:line="360" w:lineRule="auto"/>
        <w:ind w:firstLineChars="177" w:firstLine="425"/>
        <w:rPr>
          <w:sz w:val="24"/>
          <w:szCs w:val="24"/>
        </w:rPr>
      </w:pPr>
      <w:r>
        <w:rPr>
          <w:sz w:val="24"/>
          <w:szCs w:val="24"/>
        </w:rPr>
        <w:t>自制调查表，包括研究编号、姓名、性别、职业、婚姻、文化程度、身高、体重，理想体重、最低体重、最高体重，闭经史，患者的起病年龄、总病程、本次病程、起病诱因、家族史，诊断，是否有过暴食清除行为，是否有酒依赖、物质滥用、自杀史，既往治疗情况等。</w:t>
      </w:r>
    </w:p>
    <w:p w14:paraId="0CD3D4D0" w14:textId="77777777" w:rsidR="00863EFC" w:rsidRDefault="00056780" w:rsidP="00EC5E14">
      <w:pPr>
        <w:spacing w:beforeLines="50" w:before="156" w:afterLines="50" w:after="156" w:line="360" w:lineRule="auto"/>
        <w:rPr>
          <w:b/>
          <w:bCs/>
          <w:sz w:val="24"/>
          <w:szCs w:val="24"/>
        </w:rPr>
      </w:pPr>
      <w:r>
        <w:rPr>
          <w:b/>
          <w:bCs/>
          <w:sz w:val="24"/>
          <w:szCs w:val="24"/>
        </w:rPr>
        <w:t>（</w:t>
      </w:r>
      <w:r>
        <w:rPr>
          <w:b/>
          <w:bCs/>
          <w:sz w:val="24"/>
          <w:szCs w:val="24"/>
        </w:rPr>
        <w:t>2</w:t>
      </w:r>
      <w:r>
        <w:rPr>
          <w:b/>
          <w:bCs/>
          <w:sz w:val="24"/>
          <w:szCs w:val="24"/>
        </w:rPr>
        <w:t>）诊断评估用临床访谈工具：</w:t>
      </w:r>
    </w:p>
    <w:p w14:paraId="3597D939" w14:textId="77777777" w:rsidR="00863EFC" w:rsidRDefault="00056780" w:rsidP="00EC5E14">
      <w:pPr>
        <w:spacing w:beforeLines="50" w:before="156" w:afterLines="50" w:after="156" w:line="360" w:lineRule="auto"/>
        <w:ind w:firstLineChars="200" w:firstLine="480"/>
        <w:rPr>
          <w:sz w:val="24"/>
          <w:szCs w:val="24"/>
        </w:rPr>
      </w:pPr>
      <w:r>
        <w:rPr>
          <w:sz w:val="24"/>
          <w:szCs w:val="24"/>
        </w:rPr>
        <w:t>《</w:t>
      </w:r>
      <w:r>
        <w:rPr>
          <w:sz w:val="24"/>
          <w:szCs w:val="24"/>
        </w:rPr>
        <w:t>DSM-5</w:t>
      </w:r>
      <w:r>
        <w:rPr>
          <w:sz w:val="24"/>
          <w:szCs w:val="24"/>
        </w:rPr>
        <w:t>精神障碍定式临床检查》</w:t>
      </w:r>
      <w:r>
        <w:rPr>
          <w:sz w:val="24"/>
          <w:szCs w:val="24"/>
        </w:rPr>
        <w:t>-</w:t>
      </w:r>
      <w:r>
        <w:rPr>
          <w:sz w:val="24"/>
          <w:szCs w:val="24"/>
        </w:rPr>
        <w:t>研究版</w:t>
      </w:r>
      <w:r>
        <w:rPr>
          <w:rFonts w:hint="eastAsia"/>
          <w:sz w:val="24"/>
          <w:szCs w:val="24"/>
        </w:rPr>
        <w:t>(</w:t>
      </w:r>
      <w:r>
        <w:rPr>
          <w:sz w:val="24"/>
          <w:szCs w:val="24"/>
        </w:rPr>
        <w:t>SCID-5-RV</w:t>
      </w:r>
      <w:r>
        <w:rPr>
          <w:rFonts w:hint="eastAsia"/>
          <w:sz w:val="24"/>
          <w:szCs w:val="24"/>
        </w:rPr>
        <w:t>)</w:t>
      </w:r>
      <w:r>
        <w:rPr>
          <w:sz w:val="24"/>
          <w:szCs w:val="24"/>
        </w:rPr>
        <w:t>：该结构式临床访谈问卷是精神科研究应用最广泛工具，可对入组患者的目前及既往患病情况作出有效诊断。本研究用于</w:t>
      </w:r>
      <w:r>
        <w:rPr>
          <w:sz w:val="24"/>
          <w:szCs w:val="24"/>
        </w:rPr>
        <w:t>AN</w:t>
      </w:r>
      <w:r>
        <w:rPr>
          <w:sz w:val="24"/>
          <w:szCs w:val="24"/>
        </w:rPr>
        <w:t>患者的诊断入组。</w:t>
      </w:r>
    </w:p>
    <w:p w14:paraId="1D753940" w14:textId="77777777" w:rsidR="00863EFC" w:rsidRDefault="00056780" w:rsidP="00EC5E14">
      <w:pPr>
        <w:spacing w:beforeLines="50" w:before="156" w:afterLines="50" w:after="156" w:line="360" w:lineRule="auto"/>
        <w:rPr>
          <w:b/>
          <w:bCs/>
          <w:sz w:val="24"/>
          <w:szCs w:val="24"/>
        </w:rPr>
      </w:pPr>
      <w:r>
        <w:rPr>
          <w:b/>
          <w:bCs/>
          <w:sz w:val="24"/>
          <w:szCs w:val="24"/>
        </w:rPr>
        <w:t>（</w:t>
      </w:r>
      <w:r>
        <w:rPr>
          <w:b/>
          <w:bCs/>
          <w:sz w:val="24"/>
          <w:szCs w:val="24"/>
        </w:rPr>
        <w:t>3</w:t>
      </w:r>
      <w:r>
        <w:rPr>
          <w:b/>
          <w:bCs/>
          <w:sz w:val="24"/>
          <w:szCs w:val="24"/>
        </w:rPr>
        <w:t>）心理评估量表：</w:t>
      </w:r>
    </w:p>
    <w:p w14:paraId="3522020D" w14:textId="77777777" w:rsidR="00863EFC" w:rsidRDefault="00056780" w:rsidP="00EC5E14">
      <w:pPr>
        <w:spacing w:beforeLines="50" w:before="156" w:afterLines="50" w:after="156" w:line="360" w:lineRule="auto"/>
        <w:ind w:firstLineChars="200" w:firstLine="480"/>
        <w:rPr>
          <w:sz w:val="24"/>
          <w:szCs w:val="24"/>
        </w:rPr>
      </w:pPr>
      <w:r>
        <w:rPr>
          <w:sz w:val="24"/>
          <w:szCs w:val="24"/>
        </w:rPr>
        <w:t>主要评估进食障碍症状特征及伴随症状等。</w:t>
      </w:r>
    </w:p>
    <w:bookmarkEnd w:id="9"/>
    <w:bookmarkEnd w:id="10"/>
    <w:p w14:paraId="74B5703B" w14:textId="77777777" w:rsidR="00863EFC" w:rsidRDefault="00056780" w:rsidP="00EC5E14">
      <w:pPr>
        <w:snapToGrid w:val="0"/>
        <w:spacing w:line="360" w:lineRule="auto"/>
        <w:ind w:firstLineChars="196" w:firstLine="472"/>
        <w:rPr>
          <w:bCs/>
          <w:sz w:val="24"/>
          <w:szCs w:val="24"/>
        </w:rPr>
      </w:pPr>
      <w:r>
        <w:rPr>
          <w:rFonts w:ascii="宋体" w:hAnsi="宋体" w:cs="Cambria Math"/>
          <w:b/>
          <w:bCs/>
          <w:sz w:val="24"/>
          <w:szCs w:val="24"/>
        </w:rPr>
        <w:t>①</w:t>
      </w:r>
      <w:r>
        <w:rPr>
          <w:b/>
          <w:bCs/>
          <w:sz w:val="24"/>
          <w:szCs w:val="24"/>
        </w:rPr>
        <w:t>进食障碍检查问卷</w:t>
      </w:r>
      <w:r>
        <w:rPr>
          <w:rFonts w:hint="eastAsia"/>
          <w:b/>
          <w:bCs/>
          <w:sz w:val="24"/>
          <w:szCs w:val="24"/>
        </w:rPr>
        <w:t>(</w:t>
      </w:r>
      <w:r>
        <w:rPr>
          <w:b/>
          <w:bCs/>
          <w:sz w:val="24"/>
          <w:szCs w:val="24"/>
        </w:rPr>
        <w:t>EDE-Q6.0</w:t>
      </w:r>
      <w:r>
        <w:rPr>
          <w:rFonts w:hint="eastAsia"/>
          <w:b/>
          <w:bCs/>
          <w:sz w:val="24"/>
          <w:szCs w:val="24"/>
        </w:rPr>
        <w:t>)</w:t>
      </w:r>
      <w:r>
        <w:rPr>
          <w:b/>
          <w:bCs/>
          <w:sz w:val="24"/>
          <w:szCs w:val="24"/>
        </w:rPr>
        <w:t>：</w:t>
      </w:r>
      <w:r>
        <w:rPr>
          <w:bCs/>
          <w:sz w:val="24"/>
          <w:szCs w:val="24"/>
        </w:rPr>
        <w:t>进食障碍检查</w:t>
      </w:r>
      <w:r>
        <w:rPr>
          <w:bCs/>
          <w:sz w:val="24"/>
          <w:szCs w:val="24"/>
        </w:rPr>
        <w:t>(EDE)</w:t>
      </w:r>
      <w:r>
        <w:rPr>
          <w:bCs/>
          <w:sz w:val="24"/>
          <w:szCs w:val="24"/>
        </w:rPr>
        <w:t>是评估进食障碍的金标准。</w:t>
      </w:r>
      <w:r>
        <w:rPr>
          <w:bCs/>
          <w:sz w:val="24"/>
          <w:szCs w:val="24"/>
        </w:rPr>
        <w:t>EDE-Q6.0</w:t>
      </w:r>
      <w:r>
        <w:rPr>
          <w:bCs/>
          <w:sz w:val="24"/>
          <w:szCs w:val="24"/>
        </w:rPr>
        <w:t>是</w:t>
      </w:r>
      <w:r>
        <w:rPr>
          <w:bCs/>
          <w:sz w:val="24"/>
          <w:szCs w:val="24"/>
        </w:rPr>
        <w:t>EDE</w:t>
      </w:r>
      <w:r>
        <w:rPr>
          <w:bCs/>
          <w:sz w:val="24"/>
          <w:szCs w:val="24"/>
        </w:rPr>
        <w:t>的自评问卷，评估进食障碍主要的行为和心理特征，即进食障碍核心症状，并评定它们发生的频度和强度，即评估进食障碍的严重程度。有</w:t>
      </w:r>
      <w:r>
        <w:rPr>
          <w:bCs/>
          <w:sz w:val="24"/>
          <w:szCs w:val="24"/>
        </w:rPr>
        <w:t>4</w:t>
      </w:r>
      <w:r>
        <w:rPr>
          <w:bCs/>
          <w:sz w:val="24"/>
          <w:szCs w:val="24"/>
        </w:rPr>
        <w:t>个分量表，包括饮食限制、进食顾虑、体形顾虑、体重顾虑。课题组过去研究证实该问卷中文版具有良好的信度和效度，并已发表（详见：研究基础与工作条件</w:t>
      </w:r>
      <w:r>
        <w:rPr>
          <w:bCs/>
          <w:sz w:val="24"/>
          <w:szCs w:val="24"/>
        </w:rPr>
        <w:t>1.1.4</w:t>
      </w:r>
      <w:r>
        <w:rPr>
          <w:bCs/>
          <w:sz w:val="24"/>
          <w:szCs w:val="24"/>
        </w:rPr>
        <w:t>）。</w:t>
      </w:r>
    </w:p>
    <w:p w14:paraId="6F9F7A85" w14:textId="77777777" w:rsidR="00863EFC" w:rsidRDefault="00056780" w:rsidP="00EC5E14">
      <w:pPr>
        <w:snapToGrid w:val="0"/>
        <w:spacing w:line="360" w:lineRule="auto"/>
        <w:ind w:firstLineChars="196" w:firstLine="472"/>
        <w:rPr>
          <w:bCs/>
          <w:sz w:val="24"/>
          <w:szCs w:val="24"/>
        </w:rPr>
      </w:pPr>
      <w:r>
        <w:rPr>
          <w:rFonts w:ascii="宋体" w:hAnsi="宋体" w:cs="Cambria Math"/>
          <w:b/>
          <w:bCs/>
          <w:sz w:val="24"/>
          <w:szCs w:val="24"/>
        </w:rPr>
        <w:t>②</w:t>
      </w:r>
      <w:r>
        <w:rPr>
          <w:b/>
          <w:bCs/>
          <w:sz w:val="24"/>
          <w:szCs w:val="24"/>
        </w:rPr>
        <w:t>进食障碍调查量表</w:t>
      </w:r>
      <w:r>
        <w:rPr>
          <w:b/>
          <w:bCs/>
          <w:sz w:val="24"/>
          <w:szCs w:val="24"/>
        </w:rPr>
        <w:t>(EDI-II)</w:t>
      </w:r>
      <w:r>
        <w:rPr>
          <w:b/>
          <w:bCs/>
          <w:sz w:val="24"/>
          <w:szCs w:val="24"/>
        </w:rPr>
        <w:t>：</w:t>
      </w:r>
      <w:r>
        <w:rPr>
          <w:bCs/>
          <w:sz w:val="24"/>
          <w:szCs w:val="24"/>
        </w:rPr>
        <w:t>自评量表，是测查进食障碍认知行为症状的常用量表，用于评估进食障碍的严重程度。量表共包含</w:t>
      </w:r>
      <w:r>
        <w:rPr>
          <w:bCs/>
          <w:sz w:val="24"/>
          <w:szCs w:val="24"/>
        </w:rPr>
        <w:t>91</w:t>
      </w:r>
      <w:r>
        <w:rPr>
          <w:bCs/>
          <w:sz w:val="24"/>
          <w:szCs w:val="24"/>
        </w:rPr>
        <w:t>个项目，分为</w:t>
      </w:r>
      <w:r>
        <w:rPr>
          <w:bCs/>
          <w:sz w:val="24"/>
          <w:szCs w:val="24"/>
        </w:rPr>
        <w:t>8</w:t>
      </w:r>
      <w:r>
        <w:rPr>
          <w:bCs/>
          <w:sz w:val="24"/>
          <w:szCs w:val="24"/>
        </w:rPr>
        <w:t>个分量表和</w:t>
      </w:r>
      <w:r>
        <w:rPr>
          <w:bCs/>
          <w:sz w:val="24"/>
          <w:szCs w:val="24"/>
        </w:rPr>
        <w:t>3</w:t>
      </w:r>
      <w:r>
        <w:rPr>
          <w:bCs/>
          <w:sz w:val="24"/>
          <w:szCs w:val="24"/>
        </w:rPr>
        <w:t>个临时分量表，包括对瘦的追求，贪食，对身体不满意，无效感，完美主义，对他人不信任，内省，成熟恐惧，禁欲主义，冲动调节和社交不安全感。中文版量表具有良好的信度和效度。</w:t>
      </w:r>
    </w:p>
    <w:p w14:paraId="542C4085" w14:textId="77777777" w:rsidR="00863EFC" w:rsidRDefault="00056780" w:rsidP="00EC5E14">
      <w:pPr>
        <w:snapToGrid w:val="0"/>
        <w:spacing w:line="360" w:lineRule="auto"/>
        <w:ind w:firstLineChars="196" w:firstLine="472"/>
        <w:rPr>
          <w:b/>
          <w:bCs/>
          <w:sz w:val="24"/>
          <w:szCs w:val="24"/>
        </w:rPr>
      </w:pPr>
      <w:r>
        <w:rPr>
          <w:rFonts w:ascii="宋体" w:hAnsi="宋体" w:cs="Cambria Math" w:hint="eastAsia"/>
          <w:b/>
          <w:bCs/>
          <w:sz w:val="24"/>
          <w:szCs w:val="24"/>
        </w:rPr>
        <w:t>③</w:t>
      </w:r>
      <w:r>
        <w:rPr>
          <w:b/>
          <w:bCs/>
          <w:sz w:val="24"/>
          <w:szCs w:val="24"/>
        </w:rPr>
        <w:t>贝克焦虑量表</w:t>
      </w:r>
      <w:r>
        <w:rPr>
          <w:b/>
          <w:bCs/>
          <w:sz w:val="24"/>
          <w:szCs w:val="24"/>
        </w:rPr>
        <w:t>(BAI)</w:t>
      </w:r>
      <w:r>
        <w:rPr>
          <w:rFonts w:hint="eastAsia"/>
          <w:b/>
          <w:bCs/>
          <w:sz w:val="24"/>
          <w:szCs w:val="24"/>
        </w:rPr>
        <w:t>：</w:t>
      </w:r>
      <w:r>
        <w:rPr>
          <w:bCs/>
          <w:sz w:val="24"/>
          <w:szCs w:val="24"/>
        </w:rPr>
        <w:t>自评量表，评估患者伴随的焦虑情绪。中文版具有良好的信度和效度</w:t>
      </w:r>
      <w:r>
        <w:rPr>
          <w:rFonts w:hint="eastAsia"/>
          <w:bCs/>
          <w:sz w:val="24"/>
          <w:szCs w:val="24"/>
        </w:rPr>
        <w:t>。</w:t>
      </w:r>
    </w:p>
    <w:p w14:paraId="40B40010" w14:textId="77777777" w:rsidR="00863EFC" w:rsidRDefault="00056780" w:rsidP="00EC5E14">
      <w:pPr>
        <w:snapToGrid w:val="0"/>
        <w:spacing w:line="360" w:lineRule="auto"/>
        <w:ind w:firstLineChars="196" w:firstLine="472"/>
        <w:rPr>
          <w:bCs/>
          <w:sz w:val="24"/>
          <w:szCs w:val="24"/>
        </w:rPr>
      </w:pPr>
      <w:r>
        <w:rPr>
          <w:rFonts w:ascii="宋体" w:hAnsi="宋体" w:hint="eastAsia"/>
          <w:b/>
          <w:bCs/>
          <w:sz w:val="24"/>
          <w:szCs w:val="24"/>
        </w:rPr>
        <w:t>④</w:t>
      </w:r>
      <w:r>
        <w:rPr>
          <w:b/>
          <w:bCs/>
          <w:sz w:val="24"/>
          <w:szCs w:val="24"/>
        </w:rPr>
        <w:t>贝克抑郁量表</w:t>
      </w:r>
      <w:r>
        <w:rPr>
          <w:b/>
          <w:bCs/>
          <w:sz w:val="24"/>
          <w:szCs w:val="24"/>
        </w:rPr>
        <w:t>(BDI)</w:t>
      </w:r>
      <w:r>
        <w:rPr>
          <w:b/>
          <w:bCs/>
          <w:sz w:val="24"/>
          <w:szCs w:val="24"/>
        </w:rPr>
        <w:t>：</w:t>
      </w:r>
      <w:r>
        <w:rPr>
          <w:bCs/>
          <w:sz w:val="24"/>
          <w:szCs w:val="24"/>
        </w:rPr>
        <w:t>自评量表，评估患者伴随的抑郁情绪。中文版具有良好的信度和效度。</w:t>
      </w:r>
    </w:p>
    <w:p w14:paraId="5473462B" w14:textId="77777777" w:rsidR="00863EFC" w:rsidRDefault="00056780" w:rsidP="00EC5E14">
      <w:pPr>
        <w:snapToGrid w:val="0"/>
        <w:spacing w:line="360" w:lineRule="auto"/>
        <w:ind w:firstLineChars="196" w:firstLine="472"/>
        <w:rPr>
          <w:bCs/>
          <w:sz w:val="24"/>
          <w:szCs w:val="24"/>
        </w:rPr>
      </w:pPr>
      <w:r>
        <w:rPr>
          <w:rFonts w:ascii="宋体" w:hAnsi="宋体" w:cs="Cambria Math" w:hint="eastAsia"/>
          <w:b/>
          <w:bCs/>
          <w:sz w:val="24"/>
          <w:szCs w:val="24"/>
        </w:rPr>
        <w:t>⑤</w:t>
      </w:r>
      <w:r>
        <w:rPr>
          <w:rFonts w:hint="eastAsia"/>
          <w:b/>
          <w:bCs/>
          <w:sz w:val="24"/>
          <w:szCs w:val="24"/>
        </w:rPr>
        <w:t>自评版进食障碍强迫问卷</w:t>
      </w:r>
      <w:r>
        <w:rPr>
          <w:b/>
          <w:bCs/>
          <w:sz w:val="24"/>
          <w:szCs w:val="24"/>
        </w:rPr>
        <w:t>(SR-YBC-EDS</w:t>
      </w:r>
      <w:r>
        <w:rPr>
          <w:rFonts w:hint="eastAsia"/>
          <w:b/>
          <w:bCs/>
          <w:sz w:val="24"/>
          <w:szCs w:val="24"/>
        </w:rPr>
        <w:t>）</w:t>
      </w:r>
      <w:r>
        <w:rPr>
          <w:rFonts w:hint="eastAsia"/>
          <w:bCs/>
          <w:sz w:val="24"/>
          <w:szCs w:val="24"/>
        </w:rPr>
        <w:t>：自评量表，基于耶鲁</w:t>
      </w:r>
      <w:r>
        <w:rPr>
          <w:bCs/>
          <w:sz w:val="24"/>
          <w:szCs w:val="24"/>
        </w:rPr>
        <w:t>-</w:t>
      </w:r>
      <w:r>
        <w:rPr>
          <w:rFonts w:hint="eastAsia"/>
          <w:bCs/>
          <w:sz w:val="24"/>
          <w:szCs w:val="24"/>
        </w:rPr>
        <w:t>布朗进食障碍强迫问卷</w:t>
      </w:r>
      <w:r>
        <w:rPr>
          <w:bCs/>
          <w:sz w:val="24"/>
          <w:szCs w:val="24"/>
        </w:rPr>
        <w:t>(YBC-EDS)</w:t>
      </w:r>
      <w:r>
        <w:rPr>
          <w:rFonts w:hint="eastAsia"/>
          <w:bCs/>
          <w:sz w:val="24"/>
          <w:szCs w:val="24"/>
        </w:rPr>
        <w:t>开发，西班牙版自评问卷拥有良好的信效度，课题组目</w:t>
      </w:r>
      <w:r>
        <w:rPr>
          <w:rFonts w:hint="eastAsia"/>
          <w:bCs/>
          <w:sz w:val="24"/>
          <w:szCs w:val="24"/>
        </w:rPr>
        <w:lastRenderedPageBreak/>
        <w:t>前正在对该问卷中文版的信效度进行研究。问卷由两部分构成：第一部分症状清单共</w:t>
      </w:r>
      <w:r>
        <w:rPr>
          <w:bCs/>
          <w:sz w:val="24"/>
          <w:szCs w:val="24"/>
        </w:rPr>
        <w:t>65</w:t>
      </w:r>
      <w:r>
        <w:rPr>
          <w:rFonts w:hint="eastAsia"/>
          <w:bCs/>
          <w:sz w:val="24"/>
          <w:szCs w:val="24"/>
        </w:rPr>
        <w:t>条，用于识别被试的强迫相关症状；第二部分核心条目共</w:t>
      </w:r>
      <w:r>
        <w:rPr>
          <w:bCs/>
          <w:sz w:val="24"/>
          <w:szCs w:val="24"/>
        </w:rPr>
        <w:t>8</w:t>
      </w:r>
      <w:r>
        <w:rPr>
          <w:rFonts w:hint="eastAsia"/>
          <w:bCs/>
          <w:sz w:val="24"/>
          <w:szCs w:val="24"/>
        </w:rPr>
        <w:t>项，用于评估强迫症状的频率和严重程度；各部分均包含先占观念和仪式行为两个维度。</w:t>
      </w:r>
    </w:p>
    <w:p w14:paraId="6557D016" w14:textId="77777777" w:rsidR="00863EFC" w:rsidRDefault="00056780" w:rsidP="00EC5E14">
      <w:pPr>
        <w:widowControl/>
        <w:spacing w:line="360" w:lineRule="auto"/>
        <w:ind w:firstLineChars="200" w:firstLine="482"/>
        <w:jc w:val="left"/>
        <w:rPr>
          <w:kern w:val="0"/>
          <w:sz w:val="24"/>
        </w:rPr>
      </w:pPr>
      <w:r>
        <w:rPr>
          <w:rFonts w:ascii="宋体" w:hAnsi="宋体" w:cs="Cambria Math" w:hint="eastAsia"/>
          <w:b/>
          <w:sz w:val="24"/>
          <w:szCs w:val="24"/>
        </w:rPr>
        <w:t>⑥</w:t>
      </w:r>
      <w:r>
        <w:rPr>
          <w:b/>
          <w:kern w:val="0"/>
          <w:sz w:val="24"/>
        </w:rPr>
        <w:t>多伦多述情障碍量表</w:t>
      </w:r>
      <w:r>
        <w:rPr>
          <w:b/>
          <w:kern w:val="0"/>
          <w:sz w:val="24"/>
        </w:rPr>
        <w:t>(TAS-20)</w:t>
      </w:r>
      <w:r>
        <w:rPr>
          <w:b/>
          <w:kern w:val="0"/>
          <w:sz w:val="24"/>
        </w:rPr>
        <w:t>：</w:t>
      </w:r>
      <w:r>
        <w:rPr>
          <w:kern w:val="0"/>
          <w:sz w:val="24"/>
        </w:rPr>
        <w:t>自评量表，评估患者情感识别和表达困难，分为</w:t>
      </w:r>
      <w:r>
        <w:rPr>
          <w:kern w:val="0"/>
          <w:sz w:val="24"/>
        </w:rPr>
        <w:t>3</w:t>
      </w:r>
      <w:r>
        <w:rPr>
          <w:kern w:val="0"/>
          <w:sz w:val="24"/>
        </w:rPr>
        <w:t>个因子：难以识别自己的情感、难以描述自己的情感、外向性思维；中文版具有良好的信度和效度。</w:t>
      </w:r>
    </w:p>
    <w:p w14:paraId="74D6CE7B" w14:textId="77777777" w:rsidR="00863EFC" w:rsidRDefault="00056780" w:rsidP="00EC5E14">
      <w:pPr>
        <w:snapToGrid w:val="0"/>
        <w:spacing w:beforeLines="50" w:before="156" w:afterLines="50" w:after="156" w:line="360" w:lineRule="auto"/>
        <w:rPr>
          <w:b/>
          <w:bCs/>
          <w:sz w:val="24"/>
          <w:szCs w:val="24"/>
        </w:rPr>
      </w:pPr>
      <w:r>
        <w:rPr>
          <w:b/>
          <w:bCs/>
          <w:sz w:val="24"/>
          <w:szCs w:val="24"/>
        </w:rPr>
        <w:t>3.3.2 MRI</w:t>
      </w:r>
      <w:r>
        <w:rPr>
          <w:b/>
          <w:bCs/>
          <w:sz w:val="24"/>
          <w:szCs w:val="24"/>
        </w:rPr>
        <w:t>检测</w:t>
      </w:r>
    </w:p>
    <w:p w14:paraId="6FBC3380" w14:textId="77777777" w:rsidR="00863EFC" w:rsidRDefault="00056780" w:rsidP="00EC5E14">
      <w:pPr>
        <w:snapToGrid w:val="0"/>
        <w:spacing w:line="360" w:lineRule="auto"/>
        <w:ind w:firstLineChars="200" w:firstLine="480"/>
        <w:rPr>
          <w:sz w:val="24"/>
          <w:szCs w:val="24"/>
        </w:rPr>
      </w:pPr>
      <w:r>
        <w:rPr>
          <w:sz w:val="24"/>
          <w:szCs w:val="24"/>
        </w:rPr>
        <w:t>采用德国</w:t>
      </w:r>
      <w:r>
        <w:rPr>
          <w:sz w:val="24"/>
          <w:szCs w:val="24"/>
        </w:rPr>
        <w:t xml:space="preserve">Siemens </w:t>
      </w:r>
      <w:proofErr w:type="spellStart"/>
      <w:r>
        <w:rPr>
          <w:sz w:val="24"/>
          <w:szCs w:val="24"/>
        </w:rPr>
        <w:t>Verio</w:t>
      </w:r>
      <w:proofErr w:type="spellEnd"/>
      <w:r>
        <w:rPr>
          <w:sz w:val="24"/>
          <w:szCs w:val="24"/>
        </w:rPr>
        <w:t xml:space="preserve"> 3.0T</w:t>
      </w:r>
      <w:r>
        <w:rPr>
          <w:sz w:val="24"/>
          <w:szCs w:val="24"/>
        </w:rPr>
        <w:t>高场强</w:t>
      </w:r>
      <w:r>
        <w:rPr>
          <w:sz w:val="24"/>
          <w:szCs w:val="24"/>
        </w:rPr>
        <w:t>MRI</w:t>
      </w:r>
      <w:r>
        <w:rPr>
          <w:sz w:val="24"/>
          <w:szCs w:val="24"/>
        </w:rPr>
        <w:t>检测仪对受试者进行</w:t>
      </w:r>
      <w:r>
        <w:rPr>
          <w:sz w:val="24"/>
          <w:szCs w:val="24"/>
        </w:rPr>
        <w:t>MRI</w:t>
      </w:r>
      <w:r>
        <w:rPr>
          <w:sz w:val="24"/>
          <w:szCs w:val="24"/>
        </w:rPr>
        <w:t>扫描。扫描线圈为</w:t>
      </w:r>
      <w:r>
        <w:rPr>
          <w:sz w:val="24"/>
          <w:szCs w:val="24"/>
        </w:rPr>
        <w:t>12</w:t>
      </w:r>
      <w:r>
        <w:rPr>
          <w:sz w:val="24"/>
          <w:szCs w:val="24"/>
        </w:rPr>
        <w:t>通道线圈，使用泡沫软垫固定头部以避免头动。</w:t>
      </w:r>
      <w:r>
        <w:rPr>
          <w:sz w:val="24"/>
          <w:szCs w:val="24"/>
        </w:rPr>
        <w:t>MRI</w:t>
      </w:r>
      <w:r>
        <w:rPr>
          <w:sz w:val="24"/>
          <w:szCs w:val="24"/>
        </w:rPr>
        <w:t>检测时首先行常规</w:t>
      </w:r>
      <w:r>
        <w:rPr>
          <w:sz w:val="24"/>
          <w:szCs w:val="24"/>
        </w:rPr>
        <w:t>T1</w:t>
      </w:r>
      <w:r>
        <w:rPr>
          <w:sz w:val="24"/>
          <w:szCs w:val="24"/>
        </w:rPr>
        <w:t>，</w:t>
      </w:r>
      <w:r>
        <w:rPr>
          <w:sz w:val="24"/>
          <w:szCs w:val="24"/>
        </w:rPr>
        <w:t>T2</w:t>
      </w:r>
      <w:r>
        <w:rPr>
          <w:sz w:val="24"/>
          <w:szCs w:val="24"/>
        </w:rPr>
        <w:t>加权扫描，观察受试者脑形态学表现，排除有明显脑器质性疾病的患者，并作为后续序列的定位。</w:t>
      </w:r>
    </w:p>
    <w:p w14:paraId="2210A838" w14:textId="77777777" w:rsidR="00863EFC" w:rsidRDefault="00056780" w:rsidP="00EC5E14">
      <w:pPr>
        <w:snapToGrid w:val="0"/>
        <w:spacing w:line="360" w:lineRule="auto"/>
        <w:ind w:firstLineChars="200" w:firstLine="480"/>
        <w:rPr>
          <w:sz w:val="24"/>
          <w:szCs w:val="24"/>
        </w:rPr>
      </w:pPr>
      <w:r>
        <w:rPr>
          <w:sz w:val="24"/>
          <w:szCs w:val="24"/>
        </w:rPr>
        <w:t>100</w:t>
      </w:r>
      <w:r>
        <w:rPr>
          <w:sz w:val="24"/>
          <w:szCs w:val="24"/>
        </w:rPr>
        <w:t>例研究组和</w:t>
      </w:r>
      <w:r>
        <w:rPr>
          <w:sz w:val="24"/>
          <w:szCs w:val="24"/>
        </w:rPr>
        <w:t>50</w:t>
      </w:r>
      <w:r>
        <w:rPr>
          <w:sz w:val="24"/>
          <w:szCs w:val="24"/>
        </w:rPr>
        <w:t>例健康对照组</w:t>
      </w:r>
      <w:r>
        <w:rPr>
          <w:rFonts w:hint="eastAsia"/>
          <w:sz w:val="24"/>
          <w:szCs w:val="24"/>
        </w:rPr>
        <w:t>基线</w:t>
      </w:r>
      <w:r>
        <w:rPr>
          <w:sz w:val="24"/>
          <w:szCs w:val="24"/>
        </w:rPr>
        <w:t>均进行结构像、静息态</w:t>
      </w:r>
      <w:r>
        <w:rPr>
          <w:sz w:val="24"/>
          <w:szCs w:val="24"/>
        </w:rPr>
        <w:t>fMRI</w:t>
      </w:r>
      <w:r>
        <w:rPr>
          <w:sz w:val="24"/>
          <w:szCs w:val="24"/>
        </w:rPr>
        <w:t>和任务态</w:t>
      </w:r>
      <w:r>
        <w:rPr>
          <w:sz w:val="24"/>
          <w:szCs w:val="24"/>
        </w:rPr>
        <w:t>fMRI</w:t>
      </w:r>
      <w:r>
        <w:rPr>
          <w:sz w:val="24"/>
          <w:szCs w:val="24"/>
        </w:rPr>
        <w:t>的扫描，研究组在</w:t>
      </w:r>
      <w:r>
        <w:rPr>
          <w:rFonts w:hint="eastAsia"/>
          <w:sz w:val="24"/>
          <w:szCs w:val="24"/>
        </w:rPr>
        <w:t>第</w:t>
      </w:r>
      <w:r>
        <w:rPr>
          <w:sz w:val="24"/>
          <w:szCs w:val="24"/>
        </w:rPr>
        <w:t>6</w:t>
      </w:r>
      <w:r>
        <w:rPr>
          <w:sz w:val="24"/>
          <w:szCs w:val="24"/>
        </w:rPr>
        <w:t>周</w:t>
      </w:r>
      <w:r>
        <w:rPr>
          <w:rFonts w:hint="eastAsia"/>
          <w:sz w:val="24"/>
          <w:szCs w:val="24"/>
        </w:rPr>
        <w:t>治疗</w:t>
      </w:r>
      <w:r>
        <w:rPr>
          <w:sz w:val="24"/>
          <w:szCs w:val="24"/>
        </w:rPr>
        <w:t>结束</w:t>
      </w:r>
      <w:r>
        <w:rPr>
          <w:rFonts w:hint="eastAsia"/>
          <w:sz w:val="24"/>
          <w:szCs w:val="24"/>
        </w:rPr>
        <w:t>时</w:t>
      </w:r>
      <w:r w:rsidR="00437469">
        <w:rPr>
          <w:rFonts w:hint="eastAsia"/>
          <w:sz w:val="24"/>
          <w:szCs w:val="24"/>
        </w:rPr>
        <w:t>再次</w:t>
      </w:r>
      <w:r>
        <w:rPr>
          <w:sz w:val="24"/>
          <w:szCs w:val="24"/>
        </w:rPr>
        <w:t>进行扫描。</w:t>
      </w:r>
    </w:p>
    <w:p w14:paraId="7412236A" w14:textId="77777777" w:rsidR="00863EFC" w:rsidRDefault="00056780" w:rsidP="00EC5E14">
      <w:pPr>
        <w:snapToGrid w:val="0"/>
        <w:spacing w:beforeLines="50" w:before="156" w:afterLines="50" w:after="156" w:line="360" w:lineRule="auto"/>
        <w:rPr>
          <w:b/>
          <w:bCs/>
          <w:sz w:val="24"/>
          <w:szCs w:val="24"/>
        </w:rPr>
      </w:pPr>
      <w:r>
        <w:rPr>
          <w:b/>
          <w:bCs/>
          <w:sz w:val="24"/>
          <w:szCs w:val="24"/>
        </w:rPr>
        <w:t>（</w:t>
      </w:r>
      <w:r>
        <w:rPr>
          <w:b/>
          <w:bCs/>
          <w:sz w:val="24"/>
          <w:szCs w:val="24"/>
        </w:rPr>
        <w:t>1</w:t>
      </w:r>
      <w:r>
        <w:rPr>
          <w:b/>
          <w:bCs/>
          <w:sz w:val="24"/>
          <w:szCs w:val="24"/>
        </w:rPr>
        <w:t>）结构像</w:t>
      </w:r>
    </w:p>
    <w:p w14:paraId="76E586C0" w14:textId="77777777" w:rsidR="00863EFC" w:rsidRDefault="00056780" w:rsidP="00EC5E14">
      <w:pPr>
        <w:snapToGrid w:val="0"/>
        <w:spacing w:line="360" w:lineRule="auto"/>
        <w:ind w:firstLineChars="200" w:firstLine="480"/>
        <w:rPr>
          <w:sz w:val="24"/>
          <w:szCs w:val="24"/>
        </w:rPr>
      </w:pPr>
      <w:r>
        <w:rPr>
          <w:sz w:val="24"/>
          <w:szCs w:val="24"/>
        </w:rPr>
        <w:t>使用磁化准备快速梯度回波</w:t>
      </w:r>
      <w:r>
        <w:rPr>
          <w:sz w:val="24"/>
          <w:szCs w:val="24"/>
        </w:rPr>
        <w:t>MP-RAGE</w:t>
      </w:r>
      <w:r>
        <w:rPr>
          <w:sz w:val="24"/>
          <w:szCs w:val="24"/>
        </w:rPr>
        <w:t>序列，重复时间</w:t>
      </w:r>
      <w:r>
        <w:rPr>
          <w:sz w:val="24"/>
          <w:szCs w:val="24"/>
        </w:rPr>
        <w:t>TR = 2300ms</w:t>
      </w:r>
      <w:r>
        <w:rPr>
          <w:sz w:val="24"/>
          <w:szCs w:val="24"/>
        </w:rPr>
        <w:t>，回波时间</w:t>
      </w:r>
      <w:r>
        <w:rPr>
          <w:sz w:val="24"/>
          <w:szCs w:val="24"/>
        </w:rPr>
        <w:t>TE = 3.5ms</w:t>
      </w:r>
      <w:r>
        <w:rPr>
          <w:sz w:val="24"/>
          <w:szCs w:val="24"/>
        </w:rPr>
        <w:t>，反转时间</w:t>
      </w:r>
      <w:r>
        <w:rPr>
          <w:sz w:val="24"/>
          <w:szCs w:val="24"/>
        </w:rPr>
        <w:t>TI = 1000ms</w:t>
      </w:r>
      <w:r>
        <w:rPr>
          <w:sz w:val="24"/>
          <w:szCs w:val="24"/>
        </w:rPr>
        <w:t>，翻转角</w:t>
      </w:r>
      <w:r>
        <w:rPr>
          <w:sz w:val="24"/>
          <w:szCs w:val="24"/>
        </w:rPr>
        <w:t>FA</w:t>
      </w:r>
      <w:r w:rsidR="0009369B">
        <w:rPr>
          <w:sz w:val="24"/>
          <w:szCs w:val="24"/>
        </w:rPr>
        <w:t xml:space="preserve"> </w:t>
      </w:r>
      <w:r>
        <w:rPr>
          <w:sz w:val="24"/>
          <w:szCs w:val="24"/>
        </w:rPr>
        <w:t>=</w:t>
      </w:r>
      <w:r w:rsidR="0009369B">
        <w:rPr>
          <w:sz w:val="24"/>
          <w:szCs w:val="24"/>
        </w:rPr>
        <w:t xml:space="preserve"> </w:t>
      </w:r>
      <w:r>
        <w:rPr>
          <w:sz w:val="24"/>
          <w:szCs w:val="24"/>
        </w:rPr>
        <w:t>9°</w:t>
      </w:r>
      <w:r>
        <w:rPr>
          <w:sz w:val="24"/>
          <w:szCs w:val="24"/>
        </w:rPr>
        <w:t>，视野</w:t>
      </w:r>
      <w:r>
        <w:rPr>
          <w:sz w:val="24"/>
          <w:szCs w:val="24"/>
        </w:rPr>
        <w:t>FOV = 256mm</w:t>
      </w:r>
      <w:r>
        <w:rPr>
          <w:sz w:val="24"/>
          <w:szCs w:val="24"/>
        </w:rPr>
        <w:t>，体素大小</w:t>
      </w:r>
      <w:r>
        <w:rPr>
          <w:sz w:val="24"/>
          <w:szCs w:val="24"/>
        </w:rPr>
        <w:t>voxel size</w:t>
      </w:r>
      <w:r>
        <w:rPr>
          <w:sz w:val="24"/>
          <w:szCs w:val="24"/>
        </w:rPr>
        <w:t>：</w:t>
      </w:r>
      <w:r>
        <w:rPr>
          <w:sz w:val="24"/>
          <w:szCs w:val="24"/>
        </w:rPr>
        <w:t>1mm*1mm*1mm</w:t>
      </w:r>
      <w:r>
        <w:rPr>
          <w:sz w:val="24"/>
          <w:szCs w:val="24"/>
        </w:rPr>
        <w:t>，轴位连续扫描</w:t>
      </w:r>
      <w:r>
        <w:rPr>
          <w:sz w:val="24"/>
          <w:szCs w:val="24"/>
        </w:rPr>
        <w:t>192</w:t>
      </w:r>
      <w:r>
        <w:rPr>
          <w:sz w:val="24"/>
          <w:szCs w:val="24"/>
        </w:rPr>
        <w:t>层。扫描时间约</w:t>
      </w:r>
      <w:r>
        <w:rPr>
          <w:sz w:val="24"/>
          <w:szCs w:val="24"/>
        </w:rPr>
        <w:t>5</w:t>
      </w:r>
      <w:r>
        <w:rPr>
          <w:sz w:val="24"/>
          <w:szCs w:val="24"/>
        </w:rPr>
        <w:t>分钟。</w:t>
      </w:r>
    </w:p>
    <w:p w14:paraId="5E6F6DA8" w14:textId="77777777" w:rsidR="00863EFC" w:rsidRDefault="00056780" w:rsidP="00EC5E14">
      <w:pPr>
        <w:snapToGrid w:val="0"/>
        <w:spacing w:beforeLines="50" w:before="156" w:afterLines="50" w:after="156" w:line="360" w:lineRule="auto"/>
        <w:rPr>
          <w:sz w:val="24"/>
          <w:szCs w:val="24"/>
        </w:rPr>
      </w:pPr>
      <w:r>
        <w:rPr>
          <w:b/>
          <w:bCs/>
          <w:sz w:val="24"/>
          <w:szCs w:val="24"/>
        </w:rPr>
        <w:t>（</w:t>
      </w:r>
      <w:r>
        <w:rPr>
          <w:b/>
          <w:bCs/>
          <w:sz w:val="24"/>
          <w:szCs w:val="24"/>
        </w:rPr>
        <w:t>2</w:t>
      </w:r>
      <w:r>
        <w:rPr>
          <w:b/>
          <w:bCs/>
          <w:sz w:val="24"/>
          <w:szCs w:val="24"/>
        </w:rPr>
        <w:t>）静息态</w:t>
      </w:r>
      <w:r>
        <w:rPr>
          <w:b/>
          <w:bCs/>
          <w:sz w:val="24"/>
          <w:szCs w:val="24"/>
        </w:rPr>
        <w:t>fMRI</w:t>
      </w:r>
    </w:p>
    <w:p w14:paraId="73CEB43F" w14:textId="77777777" w:rsidR="00863EFC" w:rsidRDefault="00056780" w:rsidP="00EC5E14">
      <w:pPr>
        <w:snapToGrid w:val="0"/>
        <w:spacing w:line="360" w:lineRule="auto"/>
        <w:ind w:firstLineChars="200" w:firstLine="480"/>
        <w:rPr>
          <w:sz w:val="24"/>
          <w:szCs w:val="24"/>
        </w:rPr>
      </w:pPr>
      <w:r>
        <w:rPr>
          <w:sz w:val="24"/>
          <w:szCs w:val="24"/>
        </w:rPr>
        <w:t>采用</w:t>
      </w:r>
      <w:r>
        <w:rPr>
          <w:sz w:val="24"/>
          <w:szCs w:val="24"/>
        </w:rPr>
        <w:t>EPI</w:t>
      </w:r>
      <w:r>
        <w:rPr>
          <w:sz w:val="24"/>
          <w:szCs w:val="24"/>
        </w:rPr>
        <w:t>序列轴状位扫描静息功能状态成像。扫描参数为</w:t>
      </w:r>
      <w:r>
        <w:rPr>
          <w:rFonts w:hint="eastAsia"/>
          <w:sz w:val="24"/>
          <w:szCs w:val="24"/>
        </w:rPr>
        <w:t>：</w:t>
      </w:r>
      <w:r>
        <w:rPr>
          <w:sz w:val="24"/>
          <w:szCs w:val="24"/>
        </w:rPr>
        <w:t>TR</w:t>
      </w:r>
      <w:r w:rsidR="0009369B">
        <w:rPr>
          <w:sz w:val="24"/>
          <w:szCs w:val="24"/>
        </w:rPr>
        <w:t xml:space="preserve"> </w:t>
      </w:r>
      <w:r>
        <w:rPr>
          <w:sz w:val="24"/>
          <w:szCs w:val="24"/>
        </w:rPr>
        <w:t>= 2000ms, TE = 30ms</w:t>
      </w:r>
      <w:r>
        <w:rPr>
          <w:rFonts w:hint="eastAsia"/>
          <w:sz w:val="24"/>
          <w:szCs w:val="24"/>
        </w:rPr>
        <w:t>，</w:t>
      </w:r>
      <w:r>
        <w:rPr>
          <w:sz w:val="24"/>
          <w:szCs w:val="24"/>
        </w:rPr>
        <w:t>77</w:t>
      </w:r>
      <w:r>
        <w:rPr>
          <w:sz w:val="24"/>
          <w:szCs w:val="24"/>
        </w:rPr>
        <w:t>度翻转角</w:t>
      </w:r>
      <w:r w:rsidR="00D008C5">
        <w:rPr>
          <w:rFonts w:hint="eastAsia"/>
          <w:sz w:val="24"/>
          <w:szCs w:val="24"/>
        </w:rPr>
        <w:t>，</w:t>
      </w:r>
      <w:r>
        <w:rPr>
          <w:sz w:val="24"/>
          <w:szCs w:val="24"/>
        </w:rPr>
        <w:t>体素大小为</w:t>
      </w:r>
      <w:r>
        <w:rPr>
          <w:sz w:val="24"/>
          <w:szCs w:val="24"/>
        </w:rPr>
        <w:t>3mm * 3mm * 3mm</w:t>
      </w:r>
      <w:r>
        <w:rPr>
          <w:sz w:val="24"/>
          <w:szCs w:val="24"/>
        </w:rPr>
        <w:t>，共</w:t>
      </w:r>
      <w:r>
        <w:rPr>
          <w:sz w:val="24"/>
          <w:szCs w:val="24"/>
        </w:rPr>
        <w:t>50</w:t>
      </w:r>
      <w:r>
        <w:rPr>
          <w:sz w:val="24"/>
          <w:szCs w:val="24"/>
        </w:rPr>
        <w:t>层，视野</w:t>
      </w:r>
      <w:proofErr w:type="spellStart"/>
      <w:r>
        <w:rPr>
          <w:sz w:val="24"/>
          <w:szCs w:val="24"/>
        </w:rPr>
        <w:t>FoV</w:t>
      </w:r>
      <w:proofErr w:type="spellEnd"/>
      <w:r>
        <w:rPr>
          <w:sz w:val="24"/>
          <w:szCs w:val="24"/>
        </w:rPr>
        <w:t xml:space="preserve"> = 220mm</w:t>
      </w:r>
      <w:r>
        <w:rPr>
          <w:sz w:val="24"/>
          <w:szCs w:val="24"/>
        </w:rPr>
        <w:t>。试次</w:t>
      </w:r>
      <w:r>
        <w:rPr>
          <w:sz w:val="24"/>
          <w:szCs w:val="24"/>
        </w:rPr>
        <w:t>measurements = 240</w:t>
      </w:r>
      <w:r>
        <w:rPr>
          <w:sz w:val="24"/>
          <w:szCs w:val="24"/>
        </w:rPr>
        <w:t>，采用闭眼静息态，扫描时要求被试保持闭眼，保持清醒不要做特定思考，扫描时间约</w:t>
      </w:r>
      <w:r>
        <w:rPr>
          <w:sz w:val="24"/>
          <w:szCs w:val="24"/>
        </w:rPr>
        <w:t>8</w:t>
      </w:r>
      <w:r>
        <w:rPr>
          <w:sz w:val="24"/>
          <w:szCs w:val="24"/>
        </w:rPr>
        <w:t>分钟。</w:t>
      </w:r>
    </w:p>
    <w:p w14:paraId="5BE5DC81" w14:textId="77777777" w:rsidR="00863EFC" w:rsidRDefault="00056780" w:rsidP="00EC5E14">
      <w:pPr>
        <w:snapToGrid w:val="0"/>
        <w:spacing w:beforeLines="50" w:before="156" w:afterLines="50" w:after="156" w:line="360" w:lineRule="auto"/>
        <w:rPr>
          <w:b/>
          <w:bCs/>
          <w:sz w:val="24"/>
          <w:szCs w:val="24"/>
        </w:rPr>
      </w:pPr>
      <w:r>
        <w:rPr>
          <w:b/>
          <w:bCs/>
          <w:sz w:val="24"/>
          <w:szCs w:val="24"/>
        </w:rPr>
        <w:t>（</w:t>
      </w:r>
      <w:r>
        <w:rPr>
          <w:b/>
          <w:bCs/>
          <w:sz w:val="24"/>
          <w:szCs w:val="24"/>
        </w:rPr>
        <w:t>3</w:t>
      </w:r>
      <w:r>
        <w:rPr>
          <w:b/>
          <w:bCs/>
          <w:sz w:val="24"/>
          <w:szCs w:val="24"/>
        </w:rPr>
        <w:t>）任务态</w:t>
      </w:r>
    </w:p>
    <w:p w14:paraId="1C493860" w14:textId="77777777" w:rsidR="00863EFC" w:rsidRDefault="00056780" w:rsidP="00EC5E14">
      <w:pPr>
        <w:spacing w:line="360" w:lineRule="auto"/>
        <w:ind w:firstLineChars="200" w:firstLine="480"/>
        <w:rPr>
          <w:sz w:val="24"/>
          <w:szCs w:val="24"/>
        </w:rPr>
      </w:pPr>
      <w:r>
        <w:rPr>
          <w:sz w:val="24"/>
          <w:szCs w:val="24"/>
        </w:rPr>
        <w:t>研究主要设计了针对</w:t>
      </w:r>
      <w:r>
        <w:rPr>
          <w:sz w:val="24"/>
          <w:szCs w:val="24"/>
        </w:rPr>
        <w:t>AN</w:t>
      </w:r>
      <w:r>
        <w:rPr>
          <w:sz w:val="24"/>
          <w:szCs w:val="24"/>
        </w:rPr>
        <w:t>的核心症状和述情障碍的任务态：与对体形</w:t>
      </w:r>
      <w:r>
        <w:rPr>
          <w:sz w:val="24"/>
          <w:szCs w:val="24"/>
        </w:rPr>
        <w:t>/</w:t>
      </w:r>
      <w:r>
        <w:rPr>
          <w:sz w:val="24"/>
          <w:szCs w:val="24"/>
        </w:rPr>
        <w:t>体重的过度关注相关的任务是采用两个任务进行测量，包括对体形估计以及身体满意度测量两部分；采用</w:t>
      </w:r>
      <w:r>
        <w:rPr>
          <w:rFonts w:hint="eastAsia"/>
          <w:sz w:val="24"/>
          <w:szCs w:val="24"/>
        </w:rPr>
        <w:t>S</w:t>
      </w:r>
      <w:r>
        <w:rPr>
          <w:sz w:val="24"/>
          <w:szCs w:val="24"/>
        </w:rPr>
        <w:t>ST</w:t>
      </w:r>
      <w:r>
        <w:rPr>
          <w:sz w:val="24"/>
          <w:szCs w:val="24"/>
        </w:rPr>
        <w:t>来测量患者对饮食的限制；采用启动识别任务</w:t>
      </w:r>
      <w:r>
        <w:rPr>
          <w:rFonts w:hint="eastAsia"/>
          <w:sz w:val="24"/>
          <w:szCs w:val="24"/>
        </w:rPr>
        <w:t>(</w:t>
      </w:r>
      <w:r>
        <w:rPr>
          <w:sz w:val="24"/>
          <w:szCs w:val="24"/>
        </w:rPr>
        <w:t>Priming-</w:t>
      </w:r>
      <w:r>
        <w:rPr>
          <w:sz w:val="24"/>
          <w:szCs w:val="24"/>
        </w:rPr>
        <w:lastRenderedPageBreak/>
        <w:t>Identify task</w:t>
      </w:r>
      <w:r>
        <w:rPr>
          <w:rFonts w:hint="eastAsia"/>
          <w:sz w:val="24"/>
          <w:szCs w:val="24"/>
        </w:rPr>
        <w:t>,</w:t>
      </w:r>
      <w:r>
        <w:rPr>
          <w:sz w:val="24"/>
          <w:szCs w:val="24"/>
        </w:rPr>
        <w:t xml:space="preserve"> PI</w:t>
      </w:r>
      <w:r>
        <w:rPr>
          <w:rFonts w:hint="eastAsia"/>
          <w:sz w:val="24"/>
          <w:szCs w:val="24"/>
        </w:rPr>
        <w:t>)</w:t>
      </w:r>
      <w:r>
        <w:rPr>
          <w:sz w:val="24"/>
          <w:szCs w:val="24"/>
        </w:rPr>
        <w:t>来检测</w:t>
      </w:r>
      <w:r>
        <w:rPr>
          <w:sz w:val="24"/>
          <w:szCs w:val="24"/>
        </w:rPr>
        <w:t>AN</w:t>
      </w:r>
      <w:r>
        <w:rPr>
          <w:sz w:val="24"/>
          <w:szCs w:val="24"/>
        </w:rPr>
        <w:t>患者的述情障碍。</w:t>
      </w:r>
    </w:p>
    <w:p w14:paraId="400489DA" w14:textId="77777777" w:rsidR="00863EFC" w:rsidRDefault="00056780" w:rsidP="00EC5E14">
      <w:pPr>
        <w:spacing w:line="360" w:lineRule="auto"/>
        <w:ind w:firstLineChars="200" w:firstLine="480"/>
        <w:rPr>
          <w:sz w:val="24"/>
          <w:szCs w:val="24"/>
        </w:rPr>
      </w:pPr>
      <w:r>
        <w:rPr>
          <w:sz w:val="24"/>
          <w:szCs w:val="24"/>
        </w:rPr>
        <w:t>进行任务态</w:t>
      </w:r>
      <w:r>
        <w:rPr>
          <w:sz w:val="24"/>
          <w:szCs w:val="24"/>
        </w:rPr>
        <w:t>fMRI</w:t>
      </w:r>
      <w:r>
        <w:rPr>
          <w:sz w:val="24"/>
          <w:szCs w:val="24"/>
        </w:rPr>
        <w:t>采集时，实验任务由</w:t>
      </w:r>
      <w:r>
        <w:rPr>
          <w:sz w:val="24"/>
          <w:szCs w:val="24"/>
        </w:rPr>
        <w:t>E-prime</w:t>
      </w:r>
      <w:r>
        <w:rPr>
          <w:sz w:val="24"/>
          <w:szCs w:val="24"/>
        </w:rPr>
        <w:t>软件编程实现，由</w:t>
      </w:r>
      <w:proofErr w:type="spellStart"/>
      <w:r>
        <w:rPr>
          <w:sz w:val="24"/>
          <w:szCs w:val="24"/>
        </w:rPr>
        <w:t>Avotec</w:t>
      </w:r>
      <w:proofErr w:type="spellEnd"/>
      <w:r>
        <w:rPr>
          <w:sz w:val="24"/>
          <w:szCs w:val="24"/>
        </w:rPr>
        <w:t>视听系统呈现，磁共振机器内置屏幕给被试呈现视觉刺激。</w:t>
      </w:r>
    </w:p>
    <w:p w14:paraId="092934E9" w14:textId="77777777" w:rsidR="00863EFC" w:rsidRDefault="00056780" w:rsidP="00EC5E14">
      <w:pPr>
        <w:snapToGrid w:val="0"/>
        <w:spacing w:beforeLines="50" w:before="156" w:afterLines="50" w:after="156" w:line="360" w:lineRule="auto"/>
        <w:ind w:leftChars="200" w:left="420"/>
        <w:rPr>
          <w:b/>
          <w:bCs/>
          <w:sz w:val="24"/>
          <w:szCs w:val="24"/>
        </w:rPr>
      </w:pPr>
      <w:r>
        <w:rPr>
          <w:b/>
          <w:bCs/>
          <w:sz w:val="24"/>
          <w:szCs w:val="24"/>
        </w:rPr>
        <w:t xml:space="preserve">a. </w:t>
      </w:r>
      <w:r>
        <w:rPr>
          <w:b/>
          <w:bCs/>
          <w:sz w:val="24"/>
          <w:szCs w:val="24"/>
        </w:rPr>
        <w:t>针对对体形</w:t>
      </w:r>
      <w:r>
        <w:rPr>
          <w:b/>
          <w:bCs/>
          <w:sz w:val="24"/>
          <w:szCs w:val="24"/>
        </w:rPr>
        <w:t>/</w:t>
      </w:r>
      <w:r>
        <w:rPr>
          <w:b/>
          <w:bCs/>
          <w:sz w:val="24"/>
          <w:szCs w:val="24"/>
        </w:rPr>
        <w:t>体重的过度关注的任务</w:t>
      </w:r>
    </w:p>
    <w:p w14:paraId="0CDF716A" w14:textId="77777777" w:rsidR="00863EFC" w:rsidRDefault="00056780" w:rsidP="00EC5E14">
      <w:pPr>
        <w:snapToGrid w:val="0"/>
        <w:spacing w:line="360" w:lineRule="auto"/>
        <w:ind w:leftChars="200" w:left="420"/>
        <w:rPr>
          <w:b/>
          <w:bCs/>
          <w:sz w:val="24"/>
          <w:szCs w:val="24"/>
        </w:rPr>
      </w:pPr>
      <w:r>
        <w:rPr>
          <w:b/>
          <w:bCs/>
          <w:sz w:val="24"/>
          <w:szCs w:val="24"/>
        </w:rPr>
        <w:t>实验刺激</w:t>
      </w:r>
    </w:p>
    <w:p w14:paraId="730EADC5" w14:textId="0ACDC504" w:rsidR="00863EFC" w:rsidRDefault="00056780" w:rsidP="00EC5E14">
      <w:pPr>
        <w:spacing w:line="360" w:lineRule="auto"/>
        <w:ind w:firstLineChars="200" w:firstLine="480"/>
        <w:rPr>
          <w:sz w:val="24"/>
          <w:szCs w:val="24"/>
        </w:rPr>
      </w:pPr>
      <w:r>
        <w:rPr>
          <w:sz w:val="24"/>
          <w:szCs w:val="24"/>
        </w:rPr>
        <w:t>两个任务中采用的身体图片来源于受试者自己的体形照片。在灰色背景下，拍摄每个受试者以标准化姿势站立的正面全身数码照片，包括除了头和脚之外的整个身体。参与者穿着尺寸合适紧贴体型的统一标准服装。采用人体形态成像程序处理受试者的原始图片（如图</w:t>
      </w:r>
      <w:r w:rsidR="00EA6F46">
        <w:rPr>
          <w:sz w:val="24"/>
          <w:szCs w:val="24"/>
        </w:rPr>
        <w:t>5</w:t>
      </w:r>
      <w:r>
        <w:rPr>
          <w:sz w:val="24"/>
          <w:szCs w:val="24"/>
        </w:rPr>
        <w:t>b</w:t>
      </w:r>
      <w:r>
        <w:rPr>
          <w:sz w:val="24"/>
          <w:szCs w:val="24"/>
        </w:rPr>
        <w:t>），将肩部、胸部、臀部、大腿和小腿以</w:t>
      </w:r>
      <w:r>
        <w:rPr>
          <w:sz w:val="24"/>
          <w:szCs w:val="24"/>
        </w:rPr>
        <w:t>1%</w:t>
      </w:r>
      <w:r>
        <w:rPr>
          <w:sz w:val="24"/>
          <w:szCs w:val="24"/>
        </w:rPr>
        <w:t>的步幅联合变形，获得相对于原始图像不同程度体形变形的</w:t>
      </w:r>
      <w:r>
        <w:rPr>
          <w:sz w:val="24"/>
          <w:szCs w:val="24"/>
        </w:rPr>
        <w:t>30</w:t>
      </w:r>
      <w:r>
        <w:rPr>
          <w:sz w:val="24"/>
          <w:szCs w:val="24"/>
        </w:rPr>
        <w:t>幅图像：</w:t>
      </w:r>
      <w:r>
        <w:rPr>
          <w:sz w:val="24"/>
          <w:szCs w:val="24"/>
        </w:rPr>
        <w:t>15</w:t>
      </w:r>
      <w:r>
        <w:rPr>
          <w:sz w:val="24"/>
          <w:szCs w:val="24"/>
        </w:rPr>
        <w:t>张比实际身体胖的图片</w:t>
      </w:r>
      <w:r>
        <w:rPr>
          <w:rFonts w:hint="eastAsia"/>
          <w:sz w:val="24"/>
          <w:szCs w:val="24"/>
        </w:rPr>
        <w:t>（</w:t>
      </w:r>
      <w:r>
        <w:rPr>
          <w:sz w:val="24"/>
          <w:szCs w:val="24"/>
        </w:rPr>
        <w:t>扭曲幅度为原始图像的</w:t>
      </w:r>
      <w:r>
        <w:rPr>
          <w:sz w:val="24"/>
          <w:szCs w:val="24"/>
        </w:rPr>
        <w:t>1%</w:t>
      </w:r>
      <w:r>
        <w:rPr>
          <w:sz w:val="24"/>
          <w:szCs w:val="24"/>
        </w:rPr>
        <w:t>到</w:t>
      </w:r>
      <w:r>
        <w:rPr>
          <w:sz w:val="24"/>
          <w:szCs w:val="24"/>
        </w:rPr>
        <w:t>15%</w:t>
      </w:r>
      <w:r>
        <w:rPr>
          <w:sz w:val="24"/>
          <w:szCs w:val="24"/>
        </w:rPr>
        <w:t>，如图</w:t>
      </w:r>
      <w:r w:rsidR="00EA6F46">
        <w:rPr>
          <w:sz w:val="24"/>
          <w:szCs w:val="24"/>
        </w:rPr>
        <w:t>5</w:t>
      </w:r>
      <w:r>
        <w:rPr>
          <w:sz w:val="24"/>
          <w:szCs w:val="24"/>
        </w:rPr>
        <w:t>c</w:t>
      </w:r>
      <w:r>
        <w:rPr>
          <w:rFonts w:hint="eastAsia"/>
          <w:sz w:val="24"/>
          <w:szCs w:val="24"/>
        </w:rPr>
        <w:t>）</w:t>
      </w:r>
      <w:r>
        <w:rPr>
          <w:sz w:val="24"/>
          <w:szCs w:val="24"/>
        </w:rPr>
        <w:t>，</w:t>
      </w:r>
      <w:r>
        <w:rPr>
          <w:sz w:val="24"/>
          <w:szCs w:val="24"/>
        </w:rPr>
        <w:t>15</w:t>
      </w:r>
      <w:r>
        <w:rPr>
          <w:sz w:val="24"/>
          <w:szCs w:val="24"/>
        </w:rPr>
        <w:t>张比实际身体瘦的图片</w:t>
      </w:r>
      <w:r>
        <w:rPr>
          <w:rFonts w:hint="eastAsia"/>
          <w:sz w:val="24"/>
          <w:szCs w:val="24"/>
        </w:rPr>
        <w:t>（</w:t>
      </w:r>
      <w:r>
        <w:rPr>
          <w:sz w:val="24"/>
          <w:szCs w:val="24"/>
        </w:rPr>
        <w:t>扭曲幅度为原始图像的</w:t>
      </w:r>
      <w:r>
        <w:rPr>
          <w:sz w:val="24"/>
          <w:szCs w:val="24"/>
        </w:rPr>
        <w:t>1%</w:t>
      </w:r>
      <w:r>
        <w:rPr>
          <w:sz w:val="24"/>
          <w:szCs w:val="24"/>
        </w:rPr>
        <w:t>到</w:t>
      </w:r>
      <w:r>
        <w:rPr>
          <w:sz w:val="24"/>
          <w:szCs w:val="24"/>
        </w:rPr>
        <w:t>15%</w:t>
      </w:r>
      <w:r>
        <w:rPr>
          <w:sz w:val="24"/>
          <w:szCs w:val="24"/>
        </w:rPr>
        <w:t>，如图</w:t>
      </w:r>
      <w:r w:rsidR="00EA6F46">
        <w:rPr>
          <w:sz w:val="24"/>
          <w:szCs w:val="24"/>
        </w:rPr>
        <w:t>5</w:t>
      </w:r>
      <w:r>
        <w:rPr>
          <w:sz w:val="24"/>
          <w:szCs w:val="24"/>
        </w:rPr>
        <w:t>a</w:t>
      </w:r>
      <w:r>
        <w:rPr>
          <w:rFonts w:hint="eastAsia"/>
          <w:sz w:val="24"/>
          <w:szCs w:val="24"/>
        </w:rPr>
        <w:t>）。</w:t>
      </w:r>
    </w:p>
    <w:p w14:paraId="152D5C99" w14:textId="77777777" w:rsidR="00863EFC" w:rsidRDefault="00056780" w:rsidP="00EC5E14">
      <w:pPr>
        <w:spacing w:line="360" w:lineRule="auto"/>
        <w:ind w:firstLine="420"/>
        <w:jc w:val="center"/>
        <w:rPr>
          <w:sz w:val="24"/>
          <w:szCs w:val="24"/>
        </w:rPr>
      </w:pPr>
      <w:r>
        <w:rPr>
          <w:noProof/>
          <w:sz w:val="24"/>
          <w:szCs w:val="24"/>
        </w:rPr>
        <w:drawing>
          <wp:inline distT="0" distB="0" distL="0" distR="0" wp14:anchorId="5292C838" wp14:editId="6417FFCE">
            <wp:extent cx="3420110" cy="166497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470989" cy="1689945"/>
                    </a:xfrm>
                    <a:prstGeom prst="rect">
                      <a:avLst/>
                    </a:prstGeom>
                  </pic:spPr>
                </pic:pic>
              </a:graphicData>
            </a:graphic>
          </wp:inline>
        </w:drawing>
      </w:r>
    </w:p>
    <w:p w14:paraId="08462124" w14:textId="4722FE18" w:rsidR="00863EFC" w:rsidRDefault="00056780" w:rsidP="00EC5E14">
      <w:pPr>
        <w:spacing w:line="360" w:lineRule="auto"/>
        <w:ind w:firstLine="420"/>
        <w:jc w:val="center"/>
      </w:pPr>
      <w:r>
        <w:t>图</w:t>
      </w:r>
      <w:r w:rsidR="00EA6F46">
        <w:t>5</w:t>
      </w:r>
      <w:r>
        <w:t xml:space="preserve"> </w:t>
      </w:r>
      <w:r>
        <w:t>体形图片实例</w:t>
      </w:r>
    </w:p>
    <w:p w14:paraId="05722777" w14:textId="77777777" w:rsidR="00863EFC" w:rsidRDefault="00056780" w:rsidP="00EC5E14">
      <w:pPr>
        <w:snapToGrid w:val="0"/>
        <w:spacing w:beforeLines="50" w:before="156" w:afterLines="50" w:after="156" w:line="360" w:lineRule="auto"/>
        <w:ind w:leftChars="200" w:left="420"/>
        <w:rPr>
          <w:rFonts w:ascii="宋体" w:hAnsi="宋体"/>
          <w:b/>
          <w:bCs/>
          <w:sz w:val="24"/>
          <w:szCs w:val="24"/>
        </w:rPr>
      </w:pPr>
      <w:r>
        <w:rPr>
          <w:rFonts w:ascii="宋体" w:hAnsi="宋体"/>
          <w:b/>
          <w:bCs/>
          <w:sz w:val="24"/>
          <w:szCs w:val="24"/>
        </w:rPr>
        <w:t>任务一：体型估计</w:t>
      </w:r>
      <w:r>
        <w:rPr>
          <w:b/>
          <w:bCs/>
          <w:sz w:val="24"/>
          <w:szCs w:val="24"/>
        </w:rPr>
        <w:t>任务（</w:t>
      </w:r>
      <w:r>
        <w:rPr>
          <w:b/>
          <w:bCs/>
          <w:sz w:val="24"/>
          <w:szCs w:val="24"/>
        </w:rPr>
        <w:t>Body size estimation</w:t>
      </w:r>
      <w:r>
        <w:rPr>
          <w:b/>
          <w:bCs/>
          <w:sz w:val="24"/>
          <w:szCs w:val="24"/>
        </w:rPr>
        <w:t>）</w:t>
      </w:r>
    </w:p>
    <w:p w14:paraId="0760BB5A" w14:textId="77777777" w:rsidR="00863EFC" w:rsidRDefault="00056780" w:rsidP="00EC5E14">
      <w:pPr>
        <w:pStyle w:val="af4"/>
        <w:numPr>
          <w:ilvl w:val="0"/>
          <w:numId w:val="8"/>
        </w:numPr>
        <w:snapToGrid w:val="0"/>
        <w:spacing w:line="360" w:lineRule="auto"/>
        <w:ind w:leftChars="200" w:left="780" w:firstLineChars="0"/>
        <w:rPr>
          <w:rFonts w:ascii="宋体" w:hAnsi="宋体"/>
          <w:b/>
          <w:bCs/>
          <w:sz w:val="24"/>
          <w:szCs w:val="24"/>
        </w:rPr>
      </w:pPr>
      <w:r>
        <w:rPr>
          <w:rFonts w:ascii="宋体" w:hAnsi="宋体"/>
          <w:b/>
          <w:bCs/>
          <w:sz w:val="24"/>
          <w:szCs w:val="24"/>
        </w:rPr>
        <w:t>任务流程</w:t>
      </w:r>
    </w:p>
    <w:p w14:paraId="25002B3D" w14:textId="116C0A1E" w:rsidR="00863EFC" w:rsidRDefault="00056780" w:rsidP="00EC5E14">
      <w:pPr>
        <w:spacing w:line="360" w:lineRule="auto"/>
        <w:ind w:firstLine="420"/>
        <w:rPr>
          <w:sz w:val="24"/>
          <w:szCs w:val="24"/>
        </w:rPr>
      </w:pPr>
      <w:r>
        <w:rPr>
          <w:sz w:val="24"/>
          <w:szCs w:val="24"/>
        </w:rPr>
        <w:t>屏幕中将依次呈现上述</w:t>
      </w:r>
      <w:r>
        <w:rPr>
          <w:sz w:val="24"/>
          <w:szCs w:val="24"/>
        </w:rPr>
        <w:t>30</w:t>
      </w:r>
      <w:r>
        <w:rPr>
          <w:sz w:val="24"/>
          <w:szCs w:val="24"/>
        </w:rPr>
        <w:t>张身体体型图片，受试者在</w:t>
      </w:r>
      <w:r>
        <w:rPr>
          <w:sz w:val="24"/>
          <w:szCs w:val="24"/>
        </w:rPr>
        <w:t>4000ms</w:t>
      </w:r>
      <w:r>
        <w:rPr>
          <w:sz w:val="24"/>
          <w:szCs w:val="24"/>
        </w:rPr>
        <w:t>的时间内观看自己的图像</w:t>
      </w:r>
      <w:r>
        <w:rPr>
          <w:rFonts w:hint="eastAsia"/>
          <w:sz w:val="24"/>
          <w:szCs w:val="24"/>
        </w:rPr>
        <w:t>（</w:t>
      </w:r>
      <w:r>
        <w:rPr>
          <w:sz w:val="24"/>
          <w:szCs w:val="24"/>
        </w:rPr>
        <w:t>扭曲程度随机</w:t>
      </w:r>
      <w:r>
        <w:rPr>
          <w:rFonts w:hint="eastAsia"/>
          <w:sz w:val="24"/>
          <w:szCs w:val="24"/>
        </w:rPr>
        <w:t>)</w:t>
      </w:r>
      <w:r>
        <w:rPr>
          <w:sz w:val="24"/>
          <w:szCs w:val="24"/>
        </w:rPr>
        <w:t>，然后在</w:t>
      </w:r>
      <w:r>
        <w:rPr>
          <w:sz w:val="24"/>
          <w:szCs w:val="24"/>
        </w:rPr>
        <w:t>4000ms</w:t>
      </w:r>
      <w:r>
        <w:rPr>
          <w:sz w:val="24"/>
          <w:szCs w:val="24"/>
        </w:rPr>
        <w:t>的时间内决定所呈现的图像与他们的真实体型的匹配程度：</w:t>
      </w:r>
      <w:r>
        <w:rPr>
          <w:sz w:val="24"/>
          <w:szCs w:val="24"/>
        </w:rPr>
        <w:t>2=</w:t>
      </w:r>
      <w:r>
        <w:rPr>
          <w:sz w:val="24"/>
          <w:szCs w:val="24"/>
        </w:rPr>
        <w:t>图像极度扭曲，</w:t>
      </w:r>
      <w:r>
        <w:rPr>
          <w:sz w:val="24"/>
          <w:szCs w:val="24"/>
        </w:rPr>
        <w:t>1=</w:t>
      </w:r>
      <w:r>
        <w:rPr>
          <w:sz w:val="24"/>
          <w:szCs w:val="24"/>
        </w:rPr>
        <w:t>图像中度扭曲，</w:t>
      </w:r>
      <w:r>
        <w:rPr>
          <w:sz w:val="24"/>
          <w:szCs w:val="24"/>
        </w:rPr>
        <w:t>+1=</w:t>
      </w:r>
      <w:r>
        <w:rPr>
          <w:sz w:val="24"/>
          <w:szCs w:val="24"/>
        </w:rPr>
        <w:t>图像接近真实，</w:t>
      </w:r>
      <w:r>
        <w:rPr>
          <w:sz w:val="24"/>
          <w:szCs w:val="24"/>
        </w:rPr>
        <w:t>+2=</w:t>
      </w:r>
      <w:r>
        <w:rPr>
          <w:sz w:val="24"/>
          <w:szCs w:val="24"/>
        </w:rPr>
        <w:t>图像真实。</w:t>
      </w:r>
      <w:bookmarkStart w:id="11" w:name="OLE_LINK1"/>
      <w:r>
        <w:rPr>
          <w:sz w:val="24"/>
          <w:szCs w:val="24"/>
        </w:rPr>
        <w:t>试验间隔为</w:t>
      </w:r>
      <w:r>
        <w:rPr>
          <w:sz w:val="24"/>
          <w:szCs w:val="24"/>
        </w:rPr>
        <w:t>8</w:t>
      </w:r>
      <w:r>
        <w:rPr>
          <w:sz w:val="24"/>
          <w:szCs w:val="24"/>
        </w:rPr>
        <w:t>或</w:t>
      </w:r>
      <w:r>
        <w:rPr>
          <w:sz w:val="24"/>
          <w:szCs w:val="24"/>
        </w:rPr>
        <w:t>12</w:t>
      </w:r>
      <w:r>
        <w:rPr>
          <w:sz w:val="24"/>
          <w:szCs w:val="24"/>
        </w:rPr>
        <w:t>秒时，期间屏幕黑色背景上出现白色注视交叉。总计时间为</w:t>
      </w:r>
      <w:r>
        <w:rPr>
          <w:sz w:val="24"/>
          <w:szCs w:val="24"/>
        </w:rPr>
        <w:t>7min20s</w:t>
      </w:r>
      <w:r>
        <w:rPr>
          <w:sz w:val="24"/>
          <w:szCs w:val="24"/>
        </w:rPr>
        <w:t>。</w:t>
      </w:r>
      <w:r>
        <w:rPr>
          <w:rFonts w:hint="eastAsia"/>
          <w:sz w:val="24"/>
          <w:szCs w:val="24"/>
        </w:rPr>
        <w:t>流程示意图见图</w:t>
      </w:r>
      <w:r w:rsidR="00EA6F46">
        <w:rPr>
          <w:sz w:val="24"/>
          <w:szCs w:val="24"/>
        </w:rPr>
        <w:t>6</w:t>
      </w:r>
      <w:r>
        <w:rPr>
          <w:rFonts w:hint="eastAsia"/>
          <w:sz w:val="24"/>
          <w:szCs w:val="24"/>
        </w:rPr>
        <w:t>。</w:t>
      </w:r>
    </w:p>
    <w:p w14:paraId="128777D6" w14:textId="77777777" w:rsidR="00863EFC" w:rsidRDefault="00056780" w:rsidP="00EC5E14">
      <w:pPr>
        <w:spacing w:line="360" w:lineRule="auto"/>
        <w:ind w:firstLine="420"/>
        <w:rPr>
          <w:sz w:val="24"/>
          <w:szCs w:val="24"/>
          <w:vertAlign w:val="subscript"/>
        </w:rPr>
      </w:pPr>
      <w:bookmarkStart w:id="12" w:name="OLE_LINK3"/>
      <w:r>
        <w:rPr>
          <w:sz w:val="24"/>
          <w:szCs w:val="24"/>
        </w:rPr>
        <w:t>受试者对自己体型的错误感知</w:t>
      </w:r>
      <w:r>
        <w:rPr>
          <w:sz w:val="24"/>
          <w:szCs w:val="24"/>
        </w:rPr>
        <w:t>(</w:t>
      </w:r>
      <w:proofErr w:type="spellStart"/>
      <w:r>
        <w:rPr>
          <w:sz w:val="24"/>
          <w:szCs w:val="24"/>
        </w:rPr>
        <w:t>body</w:t>
      </w:r>
      <w:r>
        <w:rPr>
          <w:sz w:val="24"/>
          <w:szCs w:val="24"/>
          <w:vertAlign w:val="subscript"/>
        </w:rPr>
        <w:t>misperc</w:t>
      </w:r>
      <w:proofErr w:type="spellEnd"/>
      <w:r>
        <w:rPr>
          <w:sz w:val="24"/>
          <w:szCs w:val="24"/>
        </w:rPr>
        <w:t>)</w:t>
      </w:r>
      <w:r>
        <w:rPr>
          <w:sz w:val="24"/>
          <w:szCs w:val="24"/>
        </w:rPr>
        <w:t>为</w:t>
      </w:r>
      <w:bookmarkStart w:id="13" w:name="OLE_LINK4"/>
      <w:r>
        <w:rPr>
          <w:sz w:val="24"/>
          <w:szCs w:val="24"/>
        </w:rPr>
        <w:t>感知到的真实体型</w:t>
      </w:r>
      <w:r>
        <w:rPr>
          <w:sz w:val="24"/>
          <w:szCs w:val="24"/>
        </w:rPr>
        <w:t>(</w:t>
      </w:r>
      <w:proofErr w:type="spellStart"/>
      <w:r>
        <w:rPr>
          <w:sz w:val="24"/>
          <w:szCs w:val="24"/>
        </w:rPr>
        <w:t>body</w:t>
      </w:r>
      <w:r>
        <w:rPr>
          <w:sz w:val="24"/>
          <w:szCs w:val="24"/>
          <w:vertAlign w:val="subscript"/>
        </w:rPr>
        <w:t>perc</w:t>
      </w:r>
      <w:proofErr w:type="spellEnd"/>
      <w:r>
        <w:rPr>
          <w:sz w:val="24"/>
          <w:szCs w:val="24"/>
        </w:rPr>
        <w:t>)</w:t>
      </w:r>
      <w:bookmarkEnd w:id="13"/>
      <w:r>
        <w:rPr>
          <w:sz w:val="24"/>
          <w:szCs w:val="24"/>
        </w:rPr>
        <w:t>与现有的真实体型</w:t>
      </w:r>
      <w:r>
        <w:rPr>
          <w:sz w:val="24"/>
          <w:szCs w:val="24"/>
        </w:rPr>
        <w:t>(</w:t>
      </w:r>
      <w:proofErr w:type="spellStart"/>
      <w:r>
        <w:rPr>
          <w:sz w:val="24"/>
          <w:szCs w:val="24"/>
        </w:rPr>
        <w:t>body</w:t>
      </w:r>
      <w:r>
        <w:rPr>
          <w:sz w:val="24"/>
          <w:szCs w:val="24"/>
          <w:vertAlign w:val="subscript"/>
        </w:rPr>
        <w:t>exist</w:t>
      </w:r>
      <w:proofErr w:type="spellEnd"/>
      <w:r>
        <w:rPr>
          <w:sz w:val="24"/>
          <w:szCs w:val="24"/>
        </w:rPr>
        <w:t>)</w:t>
      </w:r>
      <w:r>
        <w:rPr>
          <w:sz w:val="24"/>
          <w:szCs w:val="24"/>
        </w:rPr>
        <w:t>之间的差异：</w:t>
      </w:r>
      <w:proofErr w:type="spellStart"/>
      <w:r>
        <w:rPr>
          <w:sz w:val="24"/>
          <w:szCs w:val="24"/>
        </w:rPr>
        <w:t>body</w:t>
      </w:r>
      <w:r>
        <w:rPr>
          <w:sz w:val="24"/>
          <w:szCs w:val="24"/>
          <w:vertAlign w:val="subscript"/>
        </w:rPr>
        <w:t>misperc</w:t>
      </w:r>
      <w:proofErr w:type="spellEnd"/>
      <w:r>
        <w:rPr>
          <w:sz w:val="24"/>
          <w:szCs w:val="24"/>
        </w:rPr>
        <w:t>=</w:t>
      </w:r>
      <w:proofErr w:type="spellStart"/>
      <w:r>
        <w:rPr>
          <w:sz w:val="24"/>
          <w:szCs w:val="24"/>
        </w:rPr>
        <w:t>body</w:t>
      </w:r>
      <w:r>
        <w:rPr>
          <w:sz w:val="24"/>
          <w:szCs w:val="24"/>
          <w:vertAlign w:val="subscript"/>
        </w:rPr>
        <w:t>perc</w:t>
      </w:r>
      <w:proofErr w:type="spellEnd"/>
      <w:r>
        <w:rPr>
          <w:sz w:val="24"/>
          <w:szCs w:val="24"/>
          <w:vertAlign w:val="subscript"/>
        </w:rPr>
        <w:t xml:space="preserve"> </w:t>
      </w:r>
      <w:r>
        <w:rPr>
          <w:sz w:val="24"/>
          <w:szCs w:val="24"/>
        </w:rPr>
        <w:t>-</w:t>
      </w:r>
      <w:proofErr w:type="spellStart"/>
      <w:r>
        <w:rPr>
          <w:sz w:val="24"/>
          <w:szCs w:val="24"/>
        </w:rPr>
        <w:t>body</w:t>
      </w:r>
      <w:r>
        <w:rPr>
          <w:sz w:val="24"/>
          <w:szCs w:val="24"/>
          <w:vertAlign w:val="subscript"/>
        </w:rPr>
        <w:t>exist</w:t>
      </w:r>
      <w:proofErr w:type="spellEnd"/>
    </w:p>
    <w:p w14:paraId="720D1AD1" w14:textId="77777777" w:rsidR="00863EFC" w:rsidRDefault="00056780" w:rsidP="00EC5E14">
      <w:pPr>
        <w:spacing w:line="360" w:lineRule="auto"/>
        <w:ind w:firstLine="420"/>
        <w:rPr>
          <w:sz w:val="24"/>
          <w:szCs w:val="24"/>
        </w:rPr>
      </w:pPr>
      <w:r>
        <w:rPr>
          <w:sz w:val="24"/>
          <w:szCs w:val="24"/>
        </w:rPr>
        <w:lastRenderedPageBreak/>
        <w:t>感知到的真实体型</w:t>
      </w:r>
      <w:r>
        <w:rPr>
          <w:sz w:val="24"/>
          <w:szCs w:val="24"/>
        </w:rPr>
        <w:t>(</w:t>
      </w:r>
      <w:proofErr w:type="spellStart"/>
      <w:r>
        <w:rPr>
          <w:sz w:val="24"/>
          <w:szCs w:val="24"/>
        </w:rPr>
        <w:t>bodyperc</w:t>
      </w:r>
      <w:proofErr w:type="spellEnd"/>
      <w:r>
        <w:rPr>
          <w:sz w:val="24"/>
          <w:szCs w:val="24"/>
        </w:rPr>
        <w:t>)</w:t>
      </w:r>
      <w:r>
        <w:rPr>
          <w:sz w:val="24"/>
          <w:szCs w:val="24"/>
        </w:rPr>
        <w:t>是受试者选出的最真实的图像的平均失真百分比。</w:t>
      </w:r>
    </w:p>
    <w:bookmarkEnd w:id="11"/>
    <w:bookmarkEnd w:id="12"/>
    <w:p w14:paraId="7BCAA81A" w14:textId="77777777" w:rsidR="00863EFC" w:rsidRDefault="00056780" w:rsidP="00EC5E14">
      <w:pPr>
        <w:spacing w:line="360" w:lineRule="auto"/>
        <w:jc w:val="center"/>
        <w:rPr>
          <w:sz w:val="24"/>
          <w:szCs w:val="24"/>
        </w:rPr>
      </w:pPr>
      <w:r>
        <w:rPr>
          <w:noProof/>
          <w:sz w:val="24"/>
          <w:szCs w:val="24"/>
        </w:rPr>
        <w:drawing>
          <wp:inline distT="0" distB="0" distL="0" distR="0" wp14:anchorId="07BD7E85" wp14:editId="0BAB7163">
            <wp:extent cx="3481070" cy="278066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95538" cy="2792124"/>
                    </a:xfrm>
                    <a:prstGeom prst="rect">
                      <a:avLst/>
                    </a:prstGeom>
                    <a:noFill/>
                  </pic:spPr>
                </pic:pic>
              </a:graphicData>
            </a:graphic>
          </wp:inline>
        </w:drawing>
      </w:r>
    </w:p>
    <w:p w14:paraId="289FE81B" w14:textId="66FEC165" w:rsidR="00863EFC" w:rsidRDefault="00056780" w:rsidP="00EC5E14">
      <w:pPr>
        <w:spacing w:line="360" w:lineRule="auto"/>
        <w:jc w:val="center"/>
      </w:pPr>
      <w:r>
        <w:t>图</w:t>
      </w:r>
      <w:r w:rsidR="00EA6F46">
        <w:t>6</w:t>
      </w:r>
      <w:r>
        <w:t xml:space="preserve"> </w:t>
      </w:r>
      <w:r>
        <w:t>体型估计任务示意图</w:t>
      </w:r>
    </w:p>
    <w:p w14:paraId="199814A0" w14:textId="77777777" w:rsidR="00863EFC" w:rsidRDefault="00056780" w:rsidP="00EC5E14">
      <w:pPr>
        <w:pStyle w:val="af4"/>
        <w:numPr>
          <w:ilvl w:val="0"/>
          <w:numId w:val="8"/>
        </w:numPr>
        <w:snapToGrid w:val="0"/>
        <w:spacing w:line="360" w:lineRule="auto"/>
        <w:ind w:leftChars="200" w:left="780" w:firstLineChars="0"/>
        <w:rPr>
          <w:rFonts w:ascii="宋体" w:hAnsi="宋体"/>
          <w:b/>
          <w:bCs/>
          <w:sz w:val="24"/>
          <w:szCs w:val="24"/>
        </w:rPr>
      </w:pPr>
      <w:r>
        <w:rPr>
          <w:rFonts w:ascii="宋体" w:hAnsi="宋体"/>
          <w:b/>
          <w:bCs/>
          <w:sz w:val="24"/>
          <w:szCs w:val="24"/>
        </w:rPr>
        <w:t>评估指标</w:t>
      </w:r>
    </w:p>
    <w:p w14:paraId="7A5BF62B" w14:textId="24122E90" w:rsidR="00863EFC" w:rsidRDefault="00056780" w:rsidP="00EC5E14">
      <w:pPr>
        <w:snapToGrid w:val="0"/>
        <w:spacing w:line="360" w:lineRule="auto"/>
        <w:ind w:firstLineChars="200" w:firstLine="480"/>
        <w:rPr>
          <w:sz w:val="24"/>
          <w:szCs w:val="24"/>
        </w:rPr>
      </w:pPr>
      <w:r>
        <w:rPr>
          <w:sz w:val="24"/>
          <w:szCs w:val="24"/>
        </w:rPr>
        <w:t>实验结束后对患者选择图片符合自身体型的匹配程度进行一般线性模型</w:t>
      </w:r>
      <w:r w:rsidR="00DC7C7F">
        <w:rPr>
          <w:rFonts w:hint="eastAsia"/>
          <w:sz w:val="24"/>
          <w:szCs w:val="24"/>
        </w:rPr>
        <w:t>(</w:t>
      </w:r>
      <w:r>
        <w:rPr>
          <w:sz w:val="24"/>
          <w:szCs w:val="24"/>
        </w:rPr>
        <w:t>general linear model</w:t>
      </w:r>
      <w:r>
        <w:rPr>
          <w:sz w:val="24"/>
          <w:szCs w:val="24"/>
        </w:rPr>
        <w:t>，</w:t>
      </w:r>
      <w:r>
        <w:rPr>
          <w:sz w:val="24"/>
          <w:szCs w:val="24"/>
        </w:rPr>
        <w:t>GLM</w:t>
      </w:r>
      <w:r w:rsidR="00DC7C7F">
        <w:rPr>
          <w:sz w:val="24"/>
          <w:szCs w:val="24"/>
        </w:rPr>
        <w:t>)</w:t>
      </w:r>
      <w:r>
        <w:rPr>
          <w:sz w:val="24"/>
          <w:szCs w:val="24"/>
        </w:rPr>
        <w:t>建模，并计算</w:t>
      </w:r>
      <w:r>
        <w:rPr>
          <w:sz w:val="24"/>
          <w:szCs w:val="24"/>
        </w:rPr>
        <w:t>BOLD</w:t>
      </w:r>
      <w:r>
        <w:rPr>
          <w:sz w:val="24"/>
          <w:szCs w:val="24"/>
        </w:rPr>
        <w:t>信号的</w:t>
      </w:r>
      <w:r>
        <w:rPr>
          <w:sz w:val="24"/>
          <w:szCs w:val="24"/>
        </w:rPr>
        <w:t>contrast</w:t>
      </w:r>
      <w:r>
        <w:rPr>
          <w:sz w:val="24"/>
          <w:szCs w:val="24"/>
        </w:rPr>
        <w:t>来进行评估。计算被试浏览图片符合自身体型的不同匹配程度时的大脑激活状态。</w:t>
      </w:r>
    </w:p>
    <w:p w14:paraId="34FFCABB" w14:textId="77777777" w:rsidR="00863EFC" w:rsidRDefault="00056780" w:rsidP="00EC5E14">
      <w:pPr>
        <w:pStyle w:val="af4"/>
        <w:numPr>
          <w:ilvl w:val="0"/>
          <w:numId w:val="8"/>
        </w:numPr>
        <w:snapToGrid w:val="0"/>
        <w:spacing w:line="360" w:lineRule="auto"/>
        <w:ind w:leftChars="200" w:left="780" w:firstLineChars="0"/>
        <w:rPr>
          <w:rFonts w:ascii="宋体" w:hAnsi="宋体"/>
          <w:b/>
          <w:bCs/>
          <w:sz w:val="24"/>
          <w:szCs w:val="24"/>
        </w:rPr>
      </w:pPr>
      <w:r>
        <w:rPr>
          <w:rFonts w:ascii="宋体" w:hAnsi="宋体"/>
          <w:b/>
          <w:bCs/>
          <w:sz w:val="24"/>
          <w:szCs w:val="24"/>
        </w:rPr>
        <w:t>fMRI参数设置</w:t>
      </w:r>
    </w:p>
    <w:p w14:paraId="54112C31" w14:textId="77777777" w:rsidR="00863EFC" w:rsidRDefault="00056780" w:rsidP="00EC5E14">
      <w:pPr>
        <w:snapToGrid w:val="0"/>
        <w:spacing w:line="360" w:lineRule="auto"/>
        <w:ind w:firstLineChars="200" w:firstLine="480"/>
        <w:rPr>
          <w:rStyle w:val="af2"/>
          <w:sz w:val="24"/>
          <w:szCs w:val="24"/>
        </w:rPr>
      </w:pPr>
      <w:r>
        <w:rPr>
          <w:sz w:val="24"/>
          <w:szCs w:val="24"/>
        </w:rPr>
        <w:t>任务态</w:t>
      </w:r>
      <w:r>
        <w:rPr>
          <w:sz w:val="24"/>
          <w:szCs w:val="24"/>
        </w:rPr>
        <w:t xml:space="preserve"> fMRI </w:t>
      </w:r>
      <w:r>
        <w:rPr>
          <w:sz w:val="24"/>
          <w:szCs w:val="24"/>
        </w:rPr>
        <w:t>采用</w:t>
      </w:r>
      <w:r>
        <w:rPr>
          <w:sz w:val="24"/>
          <w:szCs w:val="24"/>
        </w:rPr>
        <w:t>EPI</w:t>
      </w:r>
      <w:r>
        <w:rPr>
          <w:sz w:val="24"/>
          <w:szCs w:val="24"/>
        </w:rPr>
        <w:t>序列轴状位扫描静息功能状态成像。扫描参数为：</w:t>
      </w:r>
      <w:r>
        <w:rPr>
          <w:sz w:val="24"/>
          <w:szCs w:val="24"/>
        </w:rPr>
        <w:t>TR= 2000ms, TE = 30ms</w:t>
      </w:r>
      <w:r>
        <w:rPr>
          <w:sz w:val="24"/>
          <w:szCs w:val="24"/>
        </w:rPr>
        <w:t>，翻转角</w:t>
      </w:r>
      <w:r>
        <w:rPr>
          <w:sz w:val="24"/>
          <w:szCs w:val="24"/>
        </w:rPr>
        <w:t>60°</w:t>
      </w:r>
      <w:r>
        <w:rPr>
          <w:sz w:val="24"/>
          <w:szCs w:val="24"/>
        </w:rPr>
        <w:t>，体素大小为</w:t>
      </w:r>
      <w:r>
        <w:rPr>
          <w:sz w:val="24"/>
          <w:szCs w:val="24"/>
        </w:rPr>
        <w:t>3mm * 3mm * 3mm</w:t>
      </w:r>
      <w:r>
        <w:rPr>
          <w:sz w:val="24"/>
          <w:szCs w:val="24"/>
        </w:rPr>
        <w:t>，共</w:t>
      </w:r>
      <w:r>
        <w:rPr>
          <w:sz w:val="24"/>
          <w:szCs w:val="24"/>
        </w:rPr>
        <w:t xml:space="preserve">50 </w:t>
      </w:r>
      <w:r>
        <w:rPr>
          <w:sz w:val="24"/>
          <w:szCs w:val="24"/>
        </w:rPr>
        <w:t>层，视野</w:t>
      </w:r>
      <w:proofErr w:type="spellStart"/>
      <w:r>
        <w:rPr>
          <w:sz w:val="24"/>
          <w:szCs w:val="24"/>
        </w:rPr>
        <w:t>FoV</w:t>
      </w:r>
      <w:proofErr w:type="spellEnd"/>
      <w:r>
        <w:rPr>
          <w:sz w:val="24"/>
          <w:szCs w:val="24"/>
        </w:rPr>
        <w:t xml:space="preserve"> = 220mm</w:t>
      </w:r>
      <w:r>
        <w:rPr>
          <w:sz w:val="24"/>
          <w:szCs w:val="24"/>
        </w:rPr>
        <w:t>。试次</w:t>
      </w:r>
      <w:r>
        <w:rPr>
          <w:sz w:val="24"/>
          <w:szCs w:val="24"/>
        </w:rPr>
        <w:t>measurements = 22</w:t>
      </w:r>
      <w:r>
        <w:rPr>
          <w:sz w:val="24"/>
          <w:szCs w:val="24"/>
        </w:rPr>
        <w:t>，扫描时间共持续</w:t>
      </w:r>
      <w:r>
        <w:rPr>
          <w:sz w:val="24"/>
          <w:szCs w:val="24"/>
        </w:rPr>
        <w:t>7min 20s</w:t>
      </w:r>
      <w:r>
        <w:rPr>
          <w:sz w:val="24"/>
          <w:szCs w:val="24"/>
        </w:rPr>
        <w:t>。</w:t>
      </w:r>
    </w:p>
    <w:p w14:paraId="31D93FD9" w14:textId="77777777" w:rsidR="00863EFC" w:rsidRDefault="00056780" w:rsidP="00EC5E14">
      <w:pPr>
        <w:snapToGrid w:val="0"/>
        <w:spacing w:beforeLines="50" w:before="156" w:afterLines="50" w:after="156" w:line="360" w:lineRule="auto"/>
        <w:ind w:leftChars="200" w:left="420"/>
        <w:rPr>
          <w:b/>
          <w:bCs/>
          <w:sz w:val="24"/>
          <w:szCs w:val="24"/>
        </w:rPr>
      </w:pPr>
      <w:r>
        <w:rPr>
          <w:b/>
          <w:bCs/>
          <w:sz w:val="24"/>
          <w:szCs w:val="24"/>
        </w:rPr>
        <w:t>任务二：</w:t>
      </w:r>
      <w:bookmarkStart w:id="14" w:name="OLE_LINK2"/>
      <w:r>
        <w:rPr>
          <w:b/>
          <w:bCs/>
          <w:sz w:val="24"/>
          <w:szCs w:val="24"/>
        </w:rPr>
        <w:t>身体满意度任务</w:t>
      </w:r>
      <w:bookmarkEnd w:id="14"/>
      <w:r w:rsidR="00D534BC">
        <w:rPr>
          <w:b/>
          <w:bCs/>
          <w:sz w:val="24"/>
          <w:szCs w:val="24"/>
        </w:rPr>
        <w:t>(</w:t>
      </w:r>
      <w:r>
        <w:rPr>
          <w:b/>
          <w:bCs/>
          <w:sz w:val="24"/>
          <w:szCs w:val="24"/>
        </w:rPr>
        <w:t>Body satisfaction task</w:t>
      </w:r>
      <w:r w:rsidR="00D534BC">
        <w:rPr>
          <w:rFonts w:hint="eastAsia"/>
          <w:b/>
          <w:bCs/>
          <w:sz w:val="24"/>
          <w:szCs w:val="24"/>
        </w:rPr>
        <w:t>)</w:t>
      </w:r>
    </w:p>
    <w:p w14:paraId="76733ED2" w14:textId="77777777" w:rsidR="00863EFC" w:rsidRDefault="00056780" w:rsidP="00EC5E14">
      <w:pPr>
        <w:pStyle w:val="af4"/>
        <w:numPr>
          <w:ilvl w:val="0"/>
          <w:numId w:val="9"/>
        </w:numPr>
        <w:snapToGrid w:val="0"/>
        <w:spacing w:line="360" w:lineRule="auto"/>
        <w:ind w:firstLineChars="0"/>
        <w:rPr>
          <w:rFonts w:ascii="宋体" w:hAnsi="宋体"/>
          <w:b/>
          <w:bCs/>
          <w:sz w:val="24"/>
          <w:szCs w:val="24"/>
        </w:rPr>
      </w:pPr>
      <w:r>
        <w:rPr>
          <w:rFonts w:ascii="宋体" w:hAnsi="宋体"/>
          <w:b/>
          <w:bCs/>
          <w:sz w:val="24"/>
          <w:szCs w:val="24"/>
        </w:rPr>
        <w:t>实验流程</w:t>
      </w:r>
    </w:p>
    <w:p w14:paraId="3E3DFA12" w14:textId="119755A5" w:rsidR="00863EFC" w:rsidRDefault="00056780" w:rsidP="00EC5E14">
      <w:pPr>
        <w:spacing w:line="360" w:lineRule="auto"/>
        <w:ind w:firstLine="420"/>
        <w:rPr>
          <w:sz w:val="24"/>
          <w:szCs w:val="24"/>
        </w:rPr>
      </w:pPr>
      <w:r>
        <w:rPr>
          <w:sz w:val="24"/>
          <w:szCs w:val="24"/>
        </w:rPr>
        <w:t>屏幕中将依次呈现上述</w:t>
      </w:r>
      <w:r>
        <w:rPr>
          <w:sz w:val="24"/>
          <w:szCs w:val="24"/>
        </w:rPr>
        <w:t>30</w:t>
      </w:r>
      <w:r>
        <w:rPr>
          <w:sz w:val="24"/>
          <w:szCs w:val="24"/>
        </w:rPr>
        <w:t>张身体体型图片，受试者在</w:t>
      </w:r>
      <w:r>
        <w:rPr>
          <w:sz w:val="24"/>
          <w:szCs w:val="24"/>
        </w:rPr>
        <w:t>4000ms</w:t>
      </w:r>
      <w:r>
        <w:rPr>
          <w:sz w:val="24"/>
          <w:szCs w:val="24"/>
        </w:rPr>
        <w:t>的时间内观看自己的图像</w:t>
      </w:r>
      <w:r>
        <w:rPr>
          <w:rFonts w:hint="eastAsia"/>
          <w:sz w:val="24"/>
          <w:szCs w:val="24"/>
        </w:rPr>
        <w:t>（</w:t>
      </w:r>
      <w:r>
        <w:rPr>
          <w:sz w:val="24"/>
          <w:szCs w:val="24"/>
        </w:rPr>
        <w:t>扭曲程度随机</w:t>
      </w:r>
      <w:r>
        <w:rPr>
          <w:rFonts w:hint="eastAsia"/>
          <w:sz w:val="24"/>
          <w:szCs w:val="24"/>
        </w:rPr>
        <w:t>）</w:t>
      </w:r>
      <w:r>
        <w:rPr>
          <w:sz w:val="24"/>
          <w:szCs w:val="24"/>
        </w:rPr>
        <w:t>，然后在</w:t>
      </w:r>
      <w:r>
        <w:rPr>
          <w:sz w:val="24"/>
          <w:szCs w:val="24"/>
        </w:rPr>
        <w:t>4000ms</w:t>
      </w:r>
      <w:r>
        <w:rPr>
          <w:sz w:val="24"/>
          <w:szCs w:val="24"/>
        </w:rPr>
        <w:t>的时间内评估所展示的图像在多大程度上代表了他们自己心中的理想体型：</w:t>
      </w:r>
      <w:r>
        <w:rPr>
          <w:sz w:val="24"/>
          <w:szCs w:val="24"/>
        </w:rPr>
        <w:t>-2=</w:t>
      </w:r>
      <w:r>
        <w:rPr>
          <w:sz w:val="24"/>
          <w:szCs w:val="24"/>
        </w:rPr>
        <w:t>图像完全不相同，</w:t>
      </w:r>
      <w:r>
        <w:rPr>
          <w:sz w:val="24"/>
          <w:szCs w:val="24"/>
        </w:rPr>
        <w:t>-1=</w:t>
      </w:r>
      <w:r>
        <w:rPr>
          <w:sz w:val="24"/>
          <w:szCs w:val="24"/>
        </w:rPr>
        <w:t>图像不相同，</w:t>
      </w:r>
      <w:r>
        <w:rPr>
          <w:sz w:val="24"/>
          <w:szCs w:val="24"/>
        </w:rPr>
        <w:t>+1 =</w:t>
      </w:r>
      <w:r>
        <w:rPr>
          <w:sz w:val="24"/>
          <w:szCs w:val="24"/>
        </w:rPr>
        <w:t>图像与理想体型几乎相同，</w:t>
      </w:r>
      <w:r>
        <w:rPr>
          <w:sz w:val="24"/>
          <w:szCs w:val="24"/>
        </w:rPr>
        <w:t>+2 =</w:t>
      </w:r>
      <w:r>
        <w:rPr>
          <w:sz w:val="24"/>
          <w:szCs w:val="24"/>
        </w:rPr>
        <w:t>图像与理想体型相同。试验间隔为</w:t>
      </w:r>
      <w:r>
        <w:rPr>
          <w:sz w:val="24"/>
          <w:szCs w:val="24"/>
        </w:rPr>
        <w:t>8</w:t>
      </w:r>
      <w:r>
        <w:rPr>
          <w:sz w:val="24"/>
          <w:szCs w:val="24"/>
        </w:rPr>
        <w:t>或</w:t>
      </w:r>
      <w:r>
        <w:rPr>
          <w:sz w:val="24"/>
          <w:szCs w:val="24"/>
        </w:rPr>
        <w:t>12</w:t>
      </w:r>
      <w:r>
        <w:rPr>
          <w:sz w:val="24"/>
          <w:szCs w:val="24"/>
        </w:rPr>
        <w:t>秒时，期间屏幕上出现黑色背景上的白色注视交叉。总计时间为</w:t>
      </w:r>
      <w:r>
        <w:rPr>
          <w:sz w:val="24"/>
          <w:szCs w:val="24"/>
        </w:rPr>
        <w:t>7min20s</w:t>
      </w:r>
      <w:r>
        <w:rPr>
          <w:sz w:val="24"/>
          <w:szCs w:val="24"/>
        </w:rPr>
        <w:t>。</w:t>
      </w:r>
      <w:r>
        <w:rPr>
          <w:rFonts w:hint="eastAsia"/>
          <w:sz w:val="24"/>
          <w:szCs w:val="24"/>
        </w:rPr>
        <w:t>流程示意图见图</w:t>
      </w:r>
      <w:r w:rsidR="00EA6F46">
        <w:rPr>
          <w:sz w:val="24"/>
          <w:szCs w:val="24"/>
        </w:rPr>
        <w:t>7</w:t>
      </w:r>
      <w:r>
        <w:rPr>
          <w:rFonts w:hint="eastAsia"/>
          <w:sz w:val="24"/>
          <w:szCs w:val="24"/>
        </w:rPr>
        <w:t>。</w:t>
      </w:r>
    </w:p>
    <w:p w14:paraId="6AAF6113" w14:textId="77777777" w:rsidR="00863EFC" w:rsidRDefault="00056780" w:rsidP="00EC5E14">
      <w:pPr>
        <w:spacing w:line="360" w:lineRule="auto"/>
        <w:ind w:firstLine="420"/>
        <w:rPr>
          <w:sz w:val="24"/>
          <w:szCs w:val="24"/>
          <w:vertAlign w:val="subscript"/>
        </w:rPr>
      </w:pPr>
      <w:r>
        <w:rPr>
          <w:sz w:val="24"/>
          <w:szCs w:val="24"/>
        </w:rPr>
        <w:lastRenderedPageBreak/>
        <w:t>受试者对自己体型的满意度</w:t>
      </w:r>
      <w:r>
        <w:rPr>
          <w:sz w:val="24"/>
          <w:szCs w:val="24"/>
        </w:rPr>
        <w:t>(</w:t>
      </w:r>
      <w:proofErr w:type="spellStart"/>
      <w:r>
        <w:rPr>
          <w:sz w:val="24"/>
          <w:szCs w:val="24"/>
        </w:rPr>
        <w:t>body</w:t>
      </w:r>
      <w:r>
        <w:rPr>
          <w:sz w:val="24"/>
          <w:szCs w:val="24"/>
          <w:vertAlign w:val="subscript"/>
        </w:rPr>
        <w:t>satisfy</w:t>
      </w:r>
      <w:proofErr w:type="spellEnd"/>
      <w:r>
        <w:rPr>
          <w:sz w:val="24"/>
          <w:szCs w:val="24"/>
        </w:rPr>
        <w:t>)</w:t>
      </w:r>
      <w:r>
        <w:rPr>
          <w:sz w:val="24"/>
          <w:szCs w:val="24"/>
        </w:rPr>
        <w:t>为理想体型</w:t>
      </w:r>
      <w:r>
        <w:rPr>
          <w:sz w:val="24"/>
          <w:szCs w:val="24"/>
        </w:rPr>
        <w:t>(</w:t>
      </w:r>
      <w:proofErr w:type="spellStart"/>
      <w:r>
        <w:rPr>
          <w:sz w:val="24"/>
          <w:szCs w:val="24"/>
        </w:rPr>
        <w:t>body</w:t>
      </w:r>
      <w:r>
        <w:rPr>
          <w:sz w:val="24"/>
          <w:szCs w:val="24"/>
          <w:vertAlign w:val="subscript"/>
        </w:rPr>
        <w:t>ideal</w:t>
      </w:r>
      <w:proofErr w:type="spellEnd"/>
      <w:r>
        <w:rPr>
          <w:sz w:val="24"/>
          <w:szCs w:val="24"/>
        </w:rPr>
        <w:t>)</w:t>
      </w:r>
      <w:r>
        <w:rPr>
          <w:sz w:val="24"/>
          <w:szCs w:val="24"/>
        </w:rPr>
        <w:t>与感知到的真实体型</w:t>
      </w:r>
      <w:r>
        <w:rPr>
          <w:sz w:val="24"/>
          <w:szCs w:val="24"/>
        </w:rPr>
        <w:t>(</w:t>
      </w:r>
      <w:proofErr w:type="spellStart"/>
      <w:r>
        <w:rPr>
          <w:sz w:val="24"/>
          <w:szCs w:val="24"/>
        </w:rPr>
        <w:t>body</w:t>
      </w:r>
      <w:r>
        <w:rPr>
          <w:sz w:val="24"/>
          <w:szCs w:val="24"/>
          <w:vertAlign w:val="subscript"/>
        </w:rPr>
        <w:t>perc</w:t>
      </w:r>
      <w:proofErr w:type="spellEnd"/>
      <w:r>
        <w:rPr>
          <w:sz w:val="24"/>
          <w:szCs w:val="24"/>
        </w:rPr>
        <w:t>)</w:t>
      </w:r>
      <w:r>
        <w:rPr>
          <w:sz w:val="24"/>
          <w:szCs w:val="24"/>
        </w:rPr>
        <w:t>之间的差异：</w:t>
      </w:r>
      <w:proofErr w:type="spellStart"/>
      <w:r>
        <w:rPr>
          <w:sz w:val="24"/>
          <w:szCs w:val="24"/>
        </w:rPr>
        <w:t>body</w:t>
      </w:r>
      <w:r>
        <w:rPr>
          <w:sz w:val="24"/>
          <w:szCs w:val="24"/>
          <w:vertAlign w:val="subscript"/>
        </w:rPr>
        <w:t>satisfy</w:t>
      </w:r>
      <w:proofErr w:type="spellEnd"/>
      <w:r>
        <w:rPr>
          <w:sz w:val="24"/>
          <w:szCs w:val="24"/>
        </w:rPr>
        <w:t xml:space="preserve"> = </w:t>
      </w:r>
      <w:proofErr w:type="spellStart"/>
      <w:r>
        <w:rPr>
          <w:sz w:val="24"/>
          <w:szCs w:val="24"/>
        </w:rPr>
        <w:t>body</w:t>
      </w:r>
      <w:r>
        <w:rPr>
          <w:sz w:val="24"/>
          <w:szCs w:val="24"/>
          <w:vertAlign w:val="subscript"/>
        </w:rPr>
        <w:t>ideal</w:t>
      </w:r>
      <w:proofErr w:type="spellEnd"/>
      <w:r>
        <w:rPr>
          <w:sz w:val="24"/>
          <w:szCs w:val="24"/>
        </w:rPr>
        <w:t xml:space="preserve"> -</w:t>
      </w:r>
      <w:proofErr w:type="spellStart"/>
      <w:r>
        <w:rPr>
          <w:sz w:val="24"/>
          <w:szCs w:val="24"/>
        </w:rPr>
        <w:t>body</w:t>
      </w:r>
      <w:r>
        <w:rPr>
          <w:sz w:val="24"/>
          <w:szCs w:val="24"/>
          <w:vertAlign w:val="subscript"/>
        </w:rPr>
        <w:t>perc</w:t>
      </w:r>
      <w:proofErr w:type="spellEnd"/>
      <w:r>
        <w:rPr>
          <w:sz w:val="24"/>
          <w:szCs w:val="24"/>
          <w:vertAlign w:val="subscript"/>
        </w:rPr>
        <w:t xml:space="preserve"> </w:t>
      </w:r>
    </w:p>
    <w:p w14:paraId="652BFC41" w14:textId="77777777" w:rsidR="00863EFC" w:rsidRDefault="00056780" w:rsidP="00EC5E14">
      <w:pPr>
        <w:spacing w:line="360" w:lineRule="auto"/>
        <w:ind w:firstLine="420"/>
        <w:rPr>
          <w:sz w:val="24"/>
          <w:szCs w:val="24"/>
        </w:rPr>
      </w:pPr>
      <w:r>
        <w:rPr>
          <w:sz w:val="24"/>
          <w:szCs w:val="24"/>
        </w:rPr>
        <w:t>理想身材是受试者选择的最理想的图像的平均扭曲百分比。</w:t>
      </w:r>
    </w:p>
    <w:p w14:paraId="63792819" w14:textId="77777777" w:rsidR="00863EFC" w:rsidRDefault="00056780" w:rsidP="00EC5E14">
      <w:pPr>
        <w:spacing w:line="360" w:lineRule="auto"/>
        <w:jc w:val="center"/>
        <w:rPr>
          <w:sz w:val="24"/>
          <w:szCs w:val="24"/>
        </w:rPr>
      </w:pPr>
      <w:r>
        <w:rPr>
          <w:noProof/>
          <w:sz w:val="24"/>
          <w:szCs w:val="24"/>
        </w:rPr>
        <w:drawing>
          <wp:inline distT="0" distB="0" distL="0" distR="0" wp14:anchorId="4B2997DD" wp14:editId="15B3DC45">
            <wp:extent cx="3771265" cy="301244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86259" cy="3024343"/>
                    </a:xfrm>
                    <a:prstGeom prst="rect">
                      <a:avLst/>
                    </a:prstGeom>
                    <a:noFill/>
                  </pic:spPr>
                </pic:pic>
              </a:graphicData>
            </a:graphic>
          </wp:inline>
        </w:drawing>
      </w:r>
    </w:p>
    <w:p w14:paraId="3A0422CC" w14:textId="7B002A55" w:rsidR="00863EFC" w:rsidRDefault="00056780" w:rsidP="00EC5E14">
      <w:pPr>
        <w:spacing w:line="360" w:lineRule="auto"/>
        <w:jc w:val="center"/>
      </w:pPr>
      <w:r>
        <w:t>图</w:t>
      </w:r>
      <w:r w:rsidR="00EA6F46">
        <w:t>7</w:t>
      </w:r>
      <w:r>
        <w:t xml:space="preserve"> </w:t>
      </w:r>
      <w:r>
        <w:t>身体满意度任务示意图</w:t>
      </w:r>
    </w:p>
    <w:p w14:paraId="4BB7AC2C" w14:textId="77777777" w:rsidR="00863EFC" w:rsidRDefault="00863EFC" w:rsidP="00EC5E14">
      <w:pPr>
        <w:snapToGrid w:val="0"/>
        <w:spacing w:line="360" w:lineRule="auto"/>
        <w:rPr>
          <w:b/>
          <w:bCs/>
          <w:sz w:val="24"/>
          <w:szCs w:val="24"/>
        </w:rPr>
      </w:pPr>
    </w:p>
    <w:p w14:paraId="6054F970" w14:textId="77777777" w:rsidR="00863EFC" w:rsidRDefault="00056780" w:rsidP="00EC5E14">
      <w:pPr>
        <w:pStyle w:val="af4"/>
        <w:numPr>
          <w:ilvl w:val="0"/>
          <w:numId w:val="9"/>
        </w:numPr>
        <w:snapToGrid w:val="0"/>
        <w:spacing w:line="360" w:lineRule="auto"/>
        <w:ind w:firstLineChars="0"/>
        <w:rPr>
          <w:rFonts w:ascii="宋体" w:hAnsi="宋体"/>
          <w:b/>
          <w:bCs/>
          <w:sz w:val="24"/>
          <w:szCs w:val="24"/>
        </w:rPr>
      </w:pPr>
      <w:r>
        <w:rPr>
          <w:rFonts w:ascii="宋体" w:hAnsi="宋体"/>
          <w:b/>
          <w:bCs/>
          <w:sz w:val="24"/>
          <w:szCs w:val="24"/>
        </w:rPr>
        <w:t>评估指标</w:t>
      </w:r>
    </w:p>
    <w:p w14:paraId="36F21548" w14:textId="77777777" w:rsidR="00863EFC" w:rsidRDefault="00056780" w:rsidP="00EC5E14">
      <w:pPr>
        <w:snapToGrid w:val="0"/>
        <w:spacing w:line="360" w:lineRule="auto"/>
        <w:ind w:firstLineChars="200" w:firstLine="480"/>
        <w:rPr>
          <w:sz w:val="24"/>
          <w:szCs w:val="24"/>
        </w:rPr>
      </w:pPr>
      <w:r>
        <w:rPr>
          <w:sz w:val="24"/>
          <w:szCs w:val="24"/>
        </w:rPr>
        <w:t>实验结束后对患者选择图片符合自己理想体型的程度进行一般线性模型（</w:t>
      </w:r>
      <w:r>
        <w:rPr>
          <w:sz w:val="24"/>
          <w:szCs w:val="24"/>
        </w:rPr>
        <w:t>general linear model</w:t>
      </w:r>
      <w:r w:rsidR="00D534BC">
        <w:rPr>
          <w:rFonts w:hint="eastAsia"/>
          <w:sz w:val="24"/>
          <w:szCs w:val="24"/>
        </w:rPr>
        <w:t>,</w:t>
      </w:r>
      <w:r w:rsidR="00D534BC">
        <w:rPr>
          <w:sz w:val="24"/>
          <w:szCs w:val="24"/>
        </w:rPr>
        <w:t xml:space="preserve"> </w:t>
      </w:r>
      <w:r>
        <w:rPr>
          <w:sz w:val="24"/>
          <w:szCs w:val="24"/>
        </w:rPr>
        <w:t>GLM</w:t>
      </w:r>
      <w:r>
        <w:rPr>
          <w:sz w:val="24"/>
          <w:szCs w:val="24"/>
        </w:rPr>
        <w:t>）建模，并计算</w:t>
      </w:r>
      <w:r>
        <w:rPr>
          <w:sz w:val="24"/>
          <w:szCs w:val="24"/>
        </w:rPr>
        <w:t>BOLD</w:t>
      </w:r>
      <w:r>
        <w:rPr>
          <w:sz w:val="24"/>
          <w:szCs w:val="24"/>
        </w:rPr>
        <w:t>信号的</w:t>
      </w:r>
      <w:r>
        <w:rPr>
          <w:sz w:val="24"/>
          <w:szCs w:val="24"/>
        </w:rPr>
        <w:t>contrast</w:t>
      </w:r>
      <w:r>
        <w:rPr>
          <w:sz w:val="24"/>
          <w:szCs w:val="24"/>
        </w:rPr>
        <w:t>来进行评估。计算被试浏览图片符合自己理想体型的不同程度时的大脑激活状态。</w:t>
      </w:r>
    </w:p>
    <w:p w14:paraId="00272B99" w14:textId="77777777" w:rsidR="00863EFC" w:rsidRDefault="00056780" w:rsidP="00EC5E14">
      <w:pPr>
        <w:pStyle w:val="af4"/>
        <w:numPr>
          <w:ilvl w:val="0"/>
          <w:numId w:val="9"/>
        </w:numPr>
        <w:snapToGrid w:val="0"/>
        <w:spacing w:line="360" w:lineRule="auto"/>
        <w:ind w:left="777" w:firstLineChars="0" w:hanging="357"/>
        <w:rPr>
          <w:rFonts w:ascii="宋体" w:hAnsi="宋体"/>
          <w:b/>
          <w:bCs/>
          <w:sz w:val="24"/>
          <w:szCs w:val="24"/>
        </w:rPr>
      </w:pPr>
      <w:r>
        <w:rPr>
          <w:b/>
          <w:bCs/>
          <w:sz w:val="24"/>
          <w:szCs w:val="24"/>
        </w:rPr>
        <w:t>fMRI</w:t>
      </w:r>
      <w:r>
        <w:rPr>
          <w:b/>
          <w:bCs/>
          <w:sz w:val="24"/>
          <w:szCs w:val="24"/>
        </w:rPr>
        <w:t>参</w:t>
      </w:r>
      <w:r>
        <w:rPr>
          <w:rFonts w:ascii="宋体" w:hAnsi="宋体"/>
          <w:b/>
          <w:bCs/>
          <w:sz w:val="24"/>
          <w:szCs w:val="24"/>
        </w:rPr>
        <w:t>数设置</w:t>
      </w:r>
    </w:p>
    <w:p w14:paraId="79C04826" w14:textId="77777777" w:rsidR="00863EFC" w:rsidRDefault="00056780" w:rsidP="00EC5E14">
      <w:pPr>
        <w:snapToGrid w:val="0"/>
        <w:spacing w:line="360" w:lineRule="auto"/>
        <w:ind w:firstLineChars="200" w:firstLine="480"/>
        <w:rPr>
          <w:sz w:val="24"/>
          <w:szCs w:val="24"/>
        </w:rPr>
      </w:pPr>
      <w:r>
        <w:rPr>
          <w:sz w:val="24"/>
          <w:szCs w:val="24"/>
        </w:rPr>
        <w:t>序列与</w:t>
      </w:r>
      <w:r w:rsidR="00916B08">
        <w:rPr>
          <w:rFonts w:hint="eastAsia"/>
          <w:sz w:val="24"/>
          <w:szCs w:val="24"/>
        </w:rPr>
        <w:t>任务一相同</w:t>
      </w:r>
      <w:r>
        <w:rPr>
          <w:sz w:val="24"/>
          <w:szCs w:val="24"/>
        </w:rPr>
        <w:t>，试次</w:t>
      </w:r>
      <w:r>
        <w:rPr>
          <w:sz w:val="24"/>
          <w:szCs w:val="24"/>
        </w:rPr>
        <w:t>measurements = 22</w:t>
      </w:r>
      <w:r>
        <w:rPr>
          <w:sz w:val="24"/>
          <w:szCs w:val="24"/>
        </w:rPr>
        <w:t>，扫描时间共持续</w:t>
      </w:r>
      <w:r>
        <w:rPr>
          <w:sz w:val="24"/>
          <w:szCs w:val="24"/>
        </w:rPr>
        <w:t>7min 20s</w:t>
      </w:r>
      <w:r>
        <w:rPr>
          <w:sz w:val="24"/>
          <w:szCs w:val="24"/>
        </w:rPr>
        <w:t>。</w:t>
      </w:r>
    </w:p>
    <w:p w14:paraId="609CC327" w14:textId="77777777" w:rsidR="00863EFC" w:rsidRDefault="00056780" w:rsidP="00EC5E14">
      <w:pPr>
        <w:spacing w:beforeLines="50" w:before="156" w:afterLines="50" w:after="156" w:line="360" w:lineRule="auto"/>
        <w:ind w:leftChars="200" w:left="420"/>
        <w:rPr>
          <w:b/>
          <w:bCs/>
          <w:sz w:val="24"/>
          <w:szCs w:val="24"/>
        </w:rPr>
      </w:pPr>
      <w:r>
        <w:rPr>
          <w:b/>
          <w:bCs/>
          <w:sz w:val="24"/>
          <w:szCs w:val="24"/>
        </w:rPr>
        <w:t>b.</w:t>
      </w:r>
      <w:r>
        <w:rPr>
          <w:b/>
          <w:bCs/>
          <w:sz w:val="24"/>
          <w:szCs w:val="24"/>
        </w:rPr>
        <w:t>针对饮食限制的任务</w:t>
      </w:r>
    </w:p>
    <w:p w14:paraId="78F7A63A" w14:textId="77777777" w:rsidR="00863EFC" w:rsidRDefault="00056780" w:rsidP="00EC5E14">
      <w:pPr>
        <w:spacing w:beforeLines="50" w:before="156" w:afterLines="50" w:after="156" w:line="360" w:lineRule="auto"/>
        <w:ind w:leftChars="200" w:left="420"/>
        <w:rPr>
          <w:b/>
          <w:bCs/>
          <w:sz w:val="24"/>
          <w:szCs w:val="24"/>
        </w:rPr>
      </w:pPr>
      <w:r>
        <w:rPr>
          <w:b/>
          <w:bCs/>
          <w:sz w:val="24"/>
          <w:szCs w:val="24"/>
        </w:rPr>
        <w:t>任务三：停止信号任务</w:t>
      </w:r>
      <w:r>
        <w:rPr>
          <w:b/>
          <w:bCs/>
          <w:sz w:val="24"/>
          <w:szCs w:val="24"/>
        </w:rPr>
        <w:t>(SST)</w:t>
      </w:r>
    </w:p>
    <w:p w14:paraId="4FB0F0F6" w14:textId="77777777" w:rsidR="00863EFC" w:rsidRDefault="00056780" w:rsidP="00EC5E14">
      <w:pPr>
        <w:pStyle w:val="af4"/>
        <w:numPr>
          <w:ilvl w:val="0"/>
          <w:numId w:val="10"/>
        </w:numPr>
        <w:snapToGrid w:val="0"/>
        <w:spacing w:line="360" w:lineRule="auto"/>
        <w:ind w:firstLineChars="0"/>
        <w:rPr>
          <w:rFonts w:ascii="宋体" w:hAnsi="宋体"/>
          <w:b/>
          <w:bCs/>
          <w:sz w:val="24"/>
          <w:szCs w:val="24"/>
        </w:rPr>
      </w:pPr>
      <w:r>
        <w:rPr>
          <w:rFonts w:ascii="宋体" w:hAnsi="宋体"/>
          <w:b/>
          <w:bCs/>
          <w:sz w:val="24"/>
          <w:szCs w:val="24"/>
        </w:rPr>
        <w:t xml:space="preserve"> 刺激材料</w:t>
      </w:r>
    </w:p>
    <w:p w14:paraId="5218EACD" w14:textId="77777777" w:rsidR="00863EFC" w:rsidRDefault="00056780" w:rsidP="00EC5E14">
      <w:pPr>
        <w:spacing w:line="360" w:lineRule="auto"/>
        <w:ind w:firstLineChars="200" w:firstLine="480"/>
        <w:rPr>
          <w:sz w:val="24"/>
          <w:szCs w:val="24"/>
        </w:rPr>
      </w:pPr>
      <w:r>
        <w:rPr>
          <w:sz w:val="24"/>
          <w:szCs w:val="24"/>
        </w:rPr>
        <w:t>根据</w:t>
      </w:r>
      <w:proofErr w:type="spellStart"/>
      <w:r>
        <w:rPr>
          <w:sz w:val="24"/>
          <w:szCs w:val="24"/>
        </w:rPr>
        <w:t>Blechert</w:t>
      </w:r>
      <w:proofErr w:type="spellEnd"/>
      <w:r>
        <w:rPr>
          <w:sz w:val="24"/>
          <w:szCs w:val="24"/>
        </w:rPr>
        <w:t>等人的研究，从一个食物图像数据库中选择了</w:t>
      </w:r>
      <w:r>
        <w:rPr>
          <w:sz w:val="24"/>
          <w:szCs w:val="24"/>
        </w:rPr>
        <w:t>64</w:t>
      </w:r>
      <w:r>
        <w:rPr>
          <w:sz w:val="24"/>
          <w:szCs w:val="24"/>
        </w:rPr>
        <w:t>张食物图像</w:t>
      </w:r>
      <w:r>
        <w:rPr>
          <w:rFonts w:hint="eastAsia"/>
          <w:sz w:val="24"/>
          <w:szCs w:val="24"/>
        </w:rPr>
        <w:t>(</w:t>
      </w:r>
      <w:proofErr w:type="spellStart"/>
      <w:r>
        <w:rPr>
          <w:sz w:val="24"/>
          <w:szCs w:val="24"/>
        </w:rPr>
        <w:t>Blechert</w:t>
      </w:r>
      <w:proofErr w:type="spellEnd"/>
      <w:r>
        <w:rPr>
          <w:sz w:val="24"/>
          <w:szCs w:val="24"/>
        </w:rPr>
        <w:t xml:space="preserve">, </w:t>
      </w:r>
      <w:proofErr w:type="spellStart"/>
      <w:r>
        <w:rPr>
          <w:sz w:val="24"/>
          <w:szCs w:val="24"/>
        </w:rPr>
        <w:t>Meule</w:t>
      </w:r>
      <w:proofErr w:type="spellEnd"/>
      <w:r>
        <w:rPr>
          <w:sz w:val="24"/>
          <w:szCs w:val="24"/>
        </w:rPr>
        <w:t>, Busch</w:t>
      </w:r>
      <w:r w:rsidR="00916B08">
        <w:rPr>
          <w:sz w:val="24"/>
          <w:szCs w:val="24"/>
        </w:rPr>
        <w:t xml:space="preserve">, </w:t>
      </w:r>
      <w:r>
        <w:rPr>
          <w:sz w:val="24"/>
          <w:szCs w:val="24"/>
        </w:rPr>
        <w:t xml:space="preserve">&amp; </w:t>
      </w:r>
      <w:proofErr w:type="spellStart"/>
      <w:r>
        <w:rPr>
          <w:sz w:val="24"/>
          <w:szCs w:val="24"/>
        </w:rPr>
        <w:t>Ohla</w:t>
      </w:r>
      <w:proofErr w:type="spellEnd"/>
      <w:r>
        <w:rPr>
          <w:sz w:val="24"/>
          <w:szCs w:val="24"/>
        </w:rPr>
        <w:t>, 2014</w:t>
      </w:r>
      <w:r>
        <w:rPr>
          <w:rFonts w:hint="eastAsia"/>
          <w:sz w:val="24"/>
          <w:szCs w:val="24"/>
        </w:rPr>
        <w:t>)</w:t>
      </w:r>
      <w:r>
        <w:rPr>
          <w:sz w:val="24"/>
          <w:szCs w:val="24"/>
        </w:rPr>
        <w:t>。其中一半的图像是高热量食物（如冰淇淋、汉堡），其余的图像是低热量食物（如蔬菜）。两名参与者（不参与正式实验）分别对图像进行高热量和低热量食物的预分类，有分歧的项目被排除在外。</w:t>
      </w:r>
    </w:p>
    <w:p w14:paraId="20F4A7B8" w14:textId="77777777" w:rsidR="00863EFC" w:rsidRDefault="00056780" w:rsidP="00EC5E14">
      <w:pPr>
        <w:pStyle w:val="af4"/>
        <w:numPr>
          <w:ilvl w:val="0"/>
          <w:numId w:val="10"/>
        </w:numPr>
        <w:snapToGrid w:val="0"/>
        <w:spacing w:line="360" w:lineRule="auto"/>
        <w:ind w:firstLineChars="0"/>
        <w:rPr>
          <w:rFonts w:ascii="宋体" w:hAnsi="宋体"/>
          <w:b/>
          <w:bCs/>
          <w:sz w:val="24"/>
          <w:szCs w:val="24"/>
        </w:rPr>
      </w:pPr>
      <w:r>
        <w:rPr>
          <w:rFonts w:ascii="宋体" w:hAnsi="宋体"/>
          <w:b/>
          <w:bCs/>
          <w:sz w:val="24"/>
          <w:szCs w:val="24"/>
        </w:rPr>
        <w:lastRenderedPageBreak/>
        <w:t xml:space="preserve"> 任务流程</w:t>
      </w:r>
    </w:p>
    <w:p w14:paraId="64D3113D" w14:textId="4CA9253D" w:rsidR="00863EFC" w:rsidRDefault="00056780" w:rsidP="00EC5E14">
      <w:pPr>
        <w:spacing w:line="360" w:lineRule="auto"/>
        <w:ind w:firstLineChars="200" w:firstLine="480"/>
        <w:rPr>
          <w:sz w:val="24"/>
          <w:szCs w:val="24"/>
        </w:rPr>
      </w:pPr>
      <w:r>
        <w:rPr>
          <w:sz w:val="24"/>
          <w:szCs w:val="24"/>
        </w:rPr>
        <w:t>屏幕中央先出现</w:t>
      </w:r>
      <w:r>
        <w:rPr>
          <w:sz w:val="24"/>
          <w:szCs w:val="24"/>
        </w:rPr>
        <w:t>1000</w:t>
      </w:r>
      <w:r>
        <w:rPr>
          <w:sz w:val="24"/>
          <w:szCs w:val="24"/>
        </w:rPr>
        <w:t>毫秒注视交叉，随后呈现需要识别刺激的食物图像。参与者被要求尽可能快地按下</w:t>
      </w:r>
      <w:r>
        <w:rPr>
          <w:sz w:val="24"/>
          <w:szCs w:val="24"/>
        </w:rPr>
        <w:t>“z”</w:t>
      </w:r>
      <w:r>
        <w:rPr>
          <w:sz w:val="24"/>
          <w:szCs w:val="24"/>
        </w:rPr>
        <w:t>键（如果图像是高热量食物）或</w:t>
      </w:r>
      <w:r>
        <w:rPr>
          <w:sz w:val="24"/>
          <w:szCs w:val="24"/>
        </w:rPr>
        <w:t>“m”</w:t>
      </w:r>
      <w:r>
        <w:rPr>
          <w:sz w:val="24"/>
          <w:szCs w:val="24"/>
        </w:rPr>
        <w:t>键（如果图像是低热量食物）。在</w:t>
      </w:r>
      <w:r>
        <w:rPr>
          <w:sz w:val="24"/>
          <w:szCs w:val="24"/>
        </w:rPr>
        <w:t>go</w:t>
      </w:r>
      <w:r>
        <w:rPr>
          <w:sz w:val="24"/>
          <w:szCs w:val="24"/>
        </w:rPr>
        <w:t>试验中，目标图片呈现</w:t>
      </w:r>
      <w:r>
        <w:rPr>
          <w:sz w:val="24"/>
          <w:szCs w:val="24"/>
        </w:rPr>
        <w:t>2000</w:t>
      </w:r>
      <w:r>
        <w:rPr>
          <w:sz w:val="24"/>
          <w:szCs w:val="24"/>
        </w:rPr>
        <w:t>毫秒或直至检测到反应。</w:t>
      </w:r>
      <w:r>
        <w:rPr>
          <w:sz w:val="24"/>
          <w:szCs w:val="24"/>
        </w:rPr>
        <w:t>25%</w:t>
      </w:r>
      <w:r>
        <w:rPr>
          <w:sz w:val="24"/>
          <w:szCs w:val="24"/>
        </w:rPr>
        <w:t>的试次中，在目标图片后出现停止信号</w:t>
      </w:r>
      <w:r>
        <w:rPr>
          <w:rFonts w:hint="eastAsia"/>
          <w:sz w:val="24"/>
          <w:szCs w:val="24"/>
        </w:rPr>
        <w:t>（</w:t>
      </w:r>
      <w:r>
        <w:rPr>
          <w:sz w:val="24"/>
          <w:szCs w:val="24"/>
        </w:rPr>
        <w:t>50</w:t>
      </w:r>
      <w:r>
        <w:rPr>
          <w:sz w:val="24"/>
          <w:szCs w:val="24"/>
        </w:rPr>
        <w:t>毫秒的听觉</w:t>
      </w:r>
      <w:r>
        <w:rPr>
          <w:rFonts w:hint="eastAsia"/>
          <w:sz w:val="24"/>
          <w:szCs w:val="24"/>
        </w:rPr>
        <w:t>“</w:t>
      </w:r>
      <w:r>
        <w:rPr>
          <w:sz w:val="24"/>
          <w:szCs w:val="24"/>
        </w:rPr>
        <w:t>哔哔声</w:t>
      </w:r>
      <w:r>
        <w:rPr>
          <w:rFonts w:hint="eastAsia"/>
          <w:sz w:val="24"/>
          <w:szCs w:val="24"/>
        </w:rPr>
        <w:t>”）</w:t>
      </w:r>
      <w:r>
        <w:rPr>
          <w:sz w:val="24"/>
          <w:szCs w:val="24"/>
        </w:rPr>
        <w:t>，参与者被要求不做出反应。目标出现到停止信号之间的时间</w:t>
      </w:r>
      <w:r>
        <w:rPr>
          <w:rFonts w:hint="eastAsia"/>
          <w:sz w:val="24"/>
          <w:szCs w:val="24"/>
        </w:rPr>
        <w:t>（</w:t>
      </w:r>
      <w:r>
        <w:rPr>
          <w:sz w:val="24"/>
          <w:szCs w:val="24"/>
        </w:rPr>
        <w:t>即停止信号延迟：</w:t>
      </w:r>
      <w:r>
        <w:rPr>
          <w:sz w:val="24"/>
          <w:szCs w:val="24"/>
        </w:rPr>
        <w:t>SSD</w:t>
      </w:r>
      <w:r>
        <w:rPr>
          <w:rFonts w:hint="eastAsia"/>
          <w:sz w:val="24"/>
          <w:szCs w:val="24"/>
        </w:rPr>
        <w:t>）</w:t>
      </w:r>
      <w:r>
        <w:rPr>
          <w:sz w:val="24"/>
          <w:szCs w:val="24"/>
        </w:rPr>
        <w:t>最初设置为</w:t>
      </w:r>
      <w:r>
        <w:rPr>
          <w:sz w:val="24"/>
          <w:szCs w:val="24"/>
        </w:rPr>
        <w:t>250</w:t>
      </w:r>
      <w:r>
        <w:rPr>
          <w:sz w:val="24"/>
          <w:szCs w:val="24"/>
        </w:rPr>
        <w:t>毫秒，然后在每次试验中根据参与者的表现而变化，以确保每个参与者在大约</w:t>
      </w:r>
      <w:r>
        <w:rPr>
          <w:sz w:val="24"/>
          <w:szCs w:val="24"/>
        </w:rPr>
        <w:t>50%</w:t>
      </w:r>
      <w:r>
        <w:rPr>
          <w:sz w:val="24"/>
          <w:szCs w:val="24"/>
        </w:rPr>
        <w:t>的停止试验中成功达到抑制。具体来说，在成功停止后，</w:t>
      </w:r>
      <w:r>
        <w:rPr>
          <w:sz w:val="24"/>
          <w:szCs w:val="24"/>
        </w:rPr>
        <w:t>SSD</w:t>
      </w:r>
      <w:r>
        <w:rPr>
          <w:sz w:val="24"/>
          <w:szCs w:val="24"/>
        </w:rPr>
        <w:t>在下一次试验中增加</w:t>
      </w:r>
      <w:r>
        <w:rPr>
          <w:sz w:val="24"/>
          <w:szCs w:val="24"/>
        </w:rPr>
        <w:t>30ms</w:t>
      </w:r>
      <w:r>
        <w:rPr>
          <w:sz w:val="24"/>
          <w:szCs w:val="24"/>
        </w:rPr>
        <w:t>，从而增加了停止难度。如果没有检测到反应，目标将在屏幕上停留</w:t>
      </w:r>
      <w:r>
        <w:rPr>
          <w:sz w:val="24"/>
          <w:szCs w:val="24"/>
        </w:rPr>
        <w:t>1500</w:t>
      </w:r>
      <w:r>
        <w:rPr>
          <w:sz w:val="24"/>
          <w:szCs w:val="24"/>
        </w:rPr>
        <w:t>毫秒。在无法停止的情况下，</w:t>
      </w:r>
      <w:r>
        <w:rPr>
          <w:sz w:val="24"/>
          <w:szCs w:val="24"/>
        </w:rPr>
        <w:t>SSD</w:t>
      </w:r>
      <w:r>
        <w:rPr>
          <w:sz w:val="24"/>
          <w:szCs w:val="24"/>
        </w:rPr>
        <w:t>在下次停止信号试验中减少了</w:t>
      </w:r>
      <w:r>
        <w:rPr>
          <w:sz w:val="24"/>
          <w:szCs w:val="24"/>
        </w:rPr>
        <w:t>30ms</w:t>
      </w:r>
      <w:r>
        <w:rPr>
          <w:sz w:val="24"/>
          <w:szCs w:val="24"/>
        </w:rPr>
        <w:t>，从而降低了停止难度。每次试验结束后，会出现</w:t>
      </w:r>
      <w:r>
        <w:rPr>
          <w:sz w:val="24"/>
          <w:szCs w:val="24"/>
        </w:rPr>
        <w:t>500</w:t>
      </w:r>
      <w:r>
        <w:rPr>
          <w:sz w:val="24"/>
          <w:szCs w:val="24"/>
        </w:rPr>
        <w:t>毫秒的空白屏幕。在该任务中</w:t>
      </w:r>
      <w:r>
        <w:rPr>
          <w:sz w:val="24"/>
          <w:szCs w:val="24"/>
        </w:rPr>
        <w:t>SSD</w:t>
      </w:r>
      <w:r>
        <w:rPr>
          <w:sz w:val="24"/>
          <w:szCs w:val="24"/>
        </w:rPr>
        <w:t>被分别针对高热量和低热量食物进行了调整，因此，我们可以分别评估对高热量和低热量食物的反应抑制。任务包括</w:t>
      </w:r>
      <w:r>
        <w:rPr>
          <w:sz w:val="24"/>
          <w:szCs w:val="24"/>
        </w:rPr>
        <w:t>16</w:t>
      </w:r>
      <w:r>
        <w:rPr>
          <w:sz w:val="24"/>
          <w:szCs w:val="24"/>
        </w:rPr>
        <w:t>个有反馈的练习试验和</w:t>
      </w:r>
      <w:r>
        <w:rPr>
          <w:sz w:val="24"/>
          <w:szCs w:val="24"/>
        </w:rPr>
        <w:t>256</w:t>
      </w:r>
      <w:r>
        <w:rPr>
          <w:sz w:val="24"/>
          <w:szCs w:val="24"/>
        </w:rPr>
        <w:t>个随机出现在</w:t>
      </w:r>
      <w:r>
        <w:rPr>
          <w:sz w:val="24"/>
          <w:szCs w:val="24"/>
        </w:rPr>
        <w:t>2</w:t>
      </w:r>
      <w:r>
        <w:rPr>
          <w:sz w:val="24"/>
          <w:szCs w:val="24"/>
        </w:rPr>
        <w:t>个区块的实验试验</w:t>
      </w:r>
      <w:r>
        <w:rPr>
          <w:rFonts w:hint="eastAsia"/>
          <w:sz w:val="24"/>
          <w:szCs w:val="24"/>
        </w:rPr>
        <w:t>（</w:t>
      </w:r>
      <w:r>
        <w:rPr>
          <w:sz w:val="24"/>
          <w:szCs w:val="24"/>
        </w:rPr>
        <w:t>每个区块</w:t>
      </w:r>
      <w:r>
        <w:rPr>
          <w:sz w:val="24"/>
          <w:szCs w:val="24"/>
        </w:rPr>
        <w:t>128</w:t>
      </w:r>
      <w:r>
        <w:rPr>
          <w:sz w:val="24"/>
          <w:szCs w:val="24"/>
        </w:rPr>
        <w:t>个试验，</w:t>
      </w:r>
      <w:r>
        <w:rPr>
          <w:sz w:val="24"/>
          <w:szCs w:val="24"/>
        </w:rPr>
        <w:t>96</w:t>
      </w:r>
      <w:r>
        <w:rPr>
          <w:sz w:val="24"/>
          <w:szCs w:val="24"/>
        </w:rPr>
        <w:t>个进入试验和</w:t>
      </w:r>
      <w:r>
        <w:rPr>
          <w:sz w:val="24"/>
          <w:szCs w:val="24"/>
        </w:rPr>
        <w:t>32</w:t>
      </w:r>
      <w:r>
        <w:rPr>
          <w:sz w:val="24"/>
          <w:szCs w:val="24"/>
        </w:rPr>
        <w:t>个停止试验</w:t>
      </w:r>
      <w:r>
        <w:rPr>
          <w:rFonts w:hint="eastAsia"/>
          <w:sz w:val="24"/>
          <w:szCs w:val="24"/>
        </w:rPr>
        <w:t>）</w:t>
      </w:r>
      <w:r>
        <w:rPr>
          <w:sz w:val="24"/>
          <w:szCs w:val="24"/>
        </w:rPr>
        <w:t>。流程示意图见图</w:t>
      </w:r>
      <w:r w:rsidR="00EA6F46">
        <w:rPr>
          <w:sz w:val="24"/>
          <w:szCs w:val="24"/>
        </w:rPr>
        <w:t>8</w:t>
      </w:r>
      <w:r>
        <w:rPr>
          <w:sz w:val="24"/>
          <w:szCs w:val="24"/>
        </w:rPr>
        <w:t>。</w:t>
      </w:r>
    </w:p>
    <w:p w14:paraId="1049315F" w14:textId="77777777" w:rsidR="00863EFC" w:rsidRDefault="00056780" w:rsidP="00EC5E14">
      <w:pPr>
        <w:widowControl/>
        <w:spacing w:line="360" w:lineRule="auto"/>
        <w:jc w:val="center"/>
        <w:rPr>
          <w:kern w:val="0"/>
        </w:rPr>
      </w:pPr>
      <w:r>
        <w:rPr>
          <w:noProof/>
          <w:kern w:val="0"/>
        </w:rPr>
        <w:drawing>
          <wp:inline distT="0" distB="0" distL="0" distR="0" wp14:anchorId="3015F485" wp14:editId="555267A9">
            <wp:extent cx="3768725" cy="284226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80937" cy="2851408"/>
                    </a:xfrm>
                    <a:prstGeom prst="rect">
                      <a:avLst/>
                    </a:prstGeom>
                    <a:noFill/>
                    <a:ln>
                      <a:noFill/>
                    </a:ln>
                  </pic:spPr>
                </pic:pic>
              </a:graphicData>
            </a:graphic>
          </wp:inline>
        </w:drawing>
      </w:r>
    </w:p>
    <w:p w14:paraId="62F7C5AD" w14:textId="70886AAC" w:rsidR="00863EFC" w:rsidRDefault="00056780" w:rsidP="00EC5E14">
      <w:pPr>
        <w:spacing w:line="360" w:lineRule="auto"/>
        <w:jc w:val="center"/>
      </w:pPr>
      <w:r>
        <w:t>图</w:t>
      </w:r>
      <w:r w:rsidR="00EA6F46">
        <w:t>8</w:t>
      </w:r>
      <w:r>
        <w:t xml:space="preserve"> </w:t>
      </w:r>
      <w:r>
        <w:t>停止信号任务流程示意图</w:t>
      </w:r>
    </w:p>
    <w:p w14:paraId="56677894" w14:textId="77777777" w:rsidR="00863EFC" w:rsidRDefault="00056780" w:rsidP="00EC5E14">
      <w:pPr>
        <w:pStyle w:val="af4"/>
        <w:numPr>
          <w:ilvl w:val="0"/>
          <w:numId w:val="10"/>
        </w:numPr>
        <w:snapToGrid w:val="0"/>
        <w:spacing w:line="360" w:lineRule="auto"/>
        <w:ind w:left="777" w:firstLineChars="0" w:hanging="357"/>
        <w:rPr>
          <w:rFonts w:ascii="宋体" w:hAnsi="宋体"/>
          <w:b/>
          <w:bCs/>
          <w:sz w:val="24"/>
          <w:szCs w:val="24"/>
        </w:rPr>
      </w:pPr>
      <w:r>
        <w:rPr>
          <w:rFonts w:ascii="宋体" w:hAnsi="宋体"/>
          <w:b/>
          <w:bCs/>
          <w:sz w:val="24"/>
          <w:szCs w:val="24"/>
        </w:rPr>
        <w:t>评估指标</w:t>
      </w:r>
    </w:p>
    <w:p w14:paraId="5A89B3D6" w14:textId="77777777" w:rsidR="00863EFC" w:rsidRDefault="00056780" w:rsidP="00EC5E14">
      <w:pPr>
        <w:pStyle w:val="1"/>
        <w:spacing w:beforeLines="0" w:before="0"/>
        <w:ind w:firstLineChars="200" w:firstLine="480"/>
        <w:rPr>
          <w:b w:val="0"/>
        </w:rPr>
      </w:pPr>
      <w:r>
        <w:rPr>
          <w:b w:val="0"/>
        </w:rPr>
        <w:t>停止信号反应时间</w:t>
      </w:r>
      <w:r>
        <w:rPr>
          <w:b w:val="0"/>
        </w:rPr>
        <w:t>(SSRT)</w:t>
      </w:r>
      <w:r>
        <w:rPr>
          <w:b w:val="0"/>
        </w:rPr>
        <w:t>被用作反应抑制的主要衡量指标，较长的</w:t>
      </w:r>
      <w:r>
        <w:rPr>
          <w:b w:val="0"/>
        </w:rPr>
        <w:t>SSRT</w:t>
      </w:r>
      <w:r>
        <w:rPr>
          <w:b w:val="0"/>
        </w:rPr>
        <w:t>表明停止反应的难度更大。</w:t>
      </w:r>
      <w:r>
        <w:rPr>
          <w:b w:val="0"/>
        </w:rPr>
        <w:t>SSRT</w:t>
      </w:r>
      <w:r>
        <w:rPr>
          <w:b w:val="0"/>
        </w:rPr>
        <w:t>采用积分法推导</w:t>
      </w:r>
      <w:r>
        <w:rPr>
          <w:b w:val="0"/>
        </w:rPr>
        <w:t>(</w:t>
      </w:r>
      <w:proofErr w:type="spellStart"/>
      <w:r>
        <w:rPr>
          <w:b w:val="0"/>
        </w:rPr>
        <w:t>Verbruggen</w:t>
      </w:r>
      <w:proofErr w:type="spellEnd"/>
      <w:r>
        <w:rPr>
          <w:b w:val="0"/>
        </w:rPr>
        <w:t xml:space="preserve"> &amp; Logan, 2009)</w:t>
      </w:r>
      <w:r>
        <w:rPr>
          <w:b w:val="0"/>
        </w:rPr>
        <w:t>，其</w:t>
      </w:r>
      <w:r>
        <w:rPr>
          <w:b w:val="0"/>
        </w:rPr>
        <w:lastRenderedPageBreak/>
        <w:t>中平均</w:t>
      </w:r>
      <w:r>
        <w:rPr>
          <w:b w:val="0"/>
        </w:rPr>
        <w:t>go</w:t>
      </w:r>
      <w:r>
        <w:rPr>
          <w:b w:val="0"/>
        </w:rPr>
        <w:t>试验的</w:t>
      </w:r>
      <w:r>
        <w:rPr>
          <w:b w:val="0"/>
        </w:rPr>
        <w:t xml:space="preserve"> RT</w:t>
      </w:r>
      <w:r>
        <w:rPr>
          <w:b w:val="0"/>
        </w:rPr>
        <w:t>由第</w:t>
      </w:r>
      <w:r>
        <w:rPr>
          <w:b w:val="0"/>
        </w:rPr>
        <w:t>n</w:t>
      </w:r>
      <w:r>
        <w:rPr>
          <w:b w:val="0"/>
        </w:rPr>
        <w:t>次</w:t>
      </w:r>
      <w:r>
        <w:rPr>
          <w:b w:val="0"/>
        </w:rPr>
        <w:t>RT</w:t>
      </w:r>
      <w:r>
        <w:rPr>
          <w:b w:val="0"/>
        </w:rPr>
        <w:t>决定；即在每种条件下，分别计算每个参与者的</w:t>
      </w:r>
      <w:r>
        <w:rPr>
          <w:b w:val="0"/>
        </w:rPr>
        <w:t>N(Go</w:t>
      </w:r>
      <w:r>
        <w:rPr>
          <w:b w:val="0"/>
        </w:rPr>
        <w:t>试验正确次数</w:t>
      </w:r>
      <w:r>
        <w:rPr>
          <w:b w:val="0"/>
        </w:rPr>
        <w:t>)×P(</w:t>
      </w:r>
      <w:r>
        <w:rPr>
          <w:b w:val="0"/>
        </w:rPr>
        <w:t>响应</w:t>
      </w:r>
      <w:r>
        <w:rPr>
          <w:b w:val="0"/>
        </w:rPr>
        <w:t>/</w:t>
      </w:r>
      <w:r>
        <w:rPr>
          <w:b w:val="0"/>
        </w:rPr>
        <w:t>信号</w:t>
      </w:r>
      <w:r>
        <w:rPr>
          <w:b w:val="0"/>
        </w:rPr>
        <w:t>)</w:t>
      </w:r>
      <w:r>
        <w:rPr>
          <w:b w:val="0"/>
        </w:rPr>
        <w:t>的值，然后将</w:t>
      </w:r>
      <w:r>
        <w:rPr>
          <w:b w:val="0"/>
        </w:rPr>
        <w:t>SSRT</w:t>
      </w:r>
      <w:r>
        <w:rPr>
          <w:b w:val="0"/>
        </w:rPr>
        <w:t>计算为第</w:t>
      </w:r>
      <w:r>
        <w:rPr>
          <w:b w:val="0"/>
        </w:rPr>
        <w:t>n</w:t>
      </w:r>
      <w:r>
        <w:rPr>
          <w:b w:val="0"/>
        </w:rPr>
        <w:t>个</w:t>
      </w:r>
      <w:r>
        <w:rPr>
          <w:b w:val="0"/>
        </w:rPr>
        <w:t>RT</w:t>
      </w:r>
      <w:r>
        <w:rPr>
          <w:b w:val="0"/>
        </w:rPr>
        <w:t>的平均值减去中值</w:t>
      </w:r>
      <w:r>
        <w:rPr>
          <w:b w:val="0"/>
        </w:rPr>
        <w:t>SSD</w:t>
      </w:r>
      <w:r>
        <w:rPr>
          <w:b w:val="0"/>
        </w:rPr>
        <w:t>。仅对</w:t>
      </w:r>
      <w:r>
        <w:rPr>
          <w:b w:val="0"/>
        </w:rPr>
        <w:t>p(</w:t>
      </w:r>
      <w:r>
        <w:rPr>
          <w:b w:val="0"/>
        </w:rPr>
        <w:t>响应</w:t>
      </w:r>
      <w:r>
        <w:rPr>
          <w:b w:val="0"/>
        </w:rPr>
        <w:t>/</w:t>
      </w:r>
      <w:r>
        <w:rPr>
          <w:b w:val="0"/>
        </w:rPr>
        <w:t>信号</w:t>
      </w:r>
      <w:r>
        <w:rPr>
          <w:b w:val="0"/>
        </w:rPr>
        <w:t>)</w:t>
      </w:r>
      <w:r>
        <w:rPr>
          <w:b w:val="0"/>
        </w:rPr>
        <w:t>高于</w:t>
      </w:r>
      <w:r>
        <w:rPr>
          <w:b w:val="0"/>
        </w:rPr>
        <w:t>25%</w:t>
      </w:r>
      <w:r>
        <w:rPr>
          <w:b w:val="0"/>
        </w:rPr>
        <w:t>和低于</w:t>
      </w:r>
      <w:r>
        <w:rPr>
          <w:b w:val="0"/>
        </w:rPr>
        <w:t>75%</w:t>
      </w:r>
      <w:r>
        <w:rPr>
          <w:b w:val="0"/>
        </w:rPr>
        <w:t>的参与者进行</w:t>
      </w:r>
      <w:r>
        <w:rPr>
          <w:b w:val="0"/>
        </w:rPr>
        <w:t>SSRT</w:t>
      </w:r>
      <w:r>
        <w:rPr>
          <w:b w:val="0"/>
        </w:rPr>
        <w:t>计算，</w:t>
      </w:r>
      <w:r>
        <w:rPr>
          <w:b w:val="0"/>
          <w:szCs w:val="28"/>
        </w:rPr>
        <w:t>这是一个异常值的排除标准，这样做可以得出更加可靠的</w:t>
      </w:r>
      <w:r>
        <w:rPr>
          <w:b w:val="0"/>
          <w:szCs w:val="28"/>
        </w:rPr>
        <w:t>SSRT</w:t>
      </w:r>
      <w:r>
        <w:rPr>
          <w:b w:val="0"/>
        </w:rPr>
        <w:t>(Congdon et al.</w:t>
      </w:r>
      <w:r>
        <w:rPr>
          <w:rFonts w:hint="eastAsia"/>
          <w:b w:val="0"/>
        </w:rPr>
        <w:t>,</w:t>
      </w:r>
      <w:r>
        <w:rPr>
          <w:b w:val="0"/>
        </w:rPr>
        <w:t xml:space="preserve"> 2012)</w:t>
      </w:r>
      <w:r>
        <w:rPr>
          <w:b w:val="0"/>
        </w:rPr>
        <w:t>。</w:t>
      </w:r>
    </w:p>
    <w:p w14:paraId="6FC4EC0F" w14:textId="77777777" w:rsidR="00863EFC" w:rsidRDefault="00056780" w:rsidP="00EC5E14">
      <w:pPr>
        <w:pStyle w:val="af4"/>
        <w:numPr>
          <w:ilvl w:val="0"/>
          <w:numId w:val="10"/>
        </w:numPr>
        <w:snapToGrid w:val="0"/>
        <w:spacing w:line="360" w:lineRule="auto"/>
        <w:ind w:firstLineChars="0"/>
        <w:rPr>
          <w:rFonts w:ascii="宋体" w:hAnsi="宋体"/>
          <w:b/>
          <w:bCs/>
          <w:sz w:val="24"/>
          <w:szCs w:val="24"/>
        </w:rPr>
      </w:pPr>
      <w:r>
        <w:rPr>
          <w:rFonts w:ascii="宋体" w:hAnsi="宋体"/>
          <w:b/>
          <w:bCs/>
          <w:sz w:val="24"/>
          <w:szCs w:val="24"/>
        </w:rPr>
        <w:t>fMRI参数设置</w:t>
      </w:r>
    </w:p>
    <w:p w14:paraId="70A0FB0D" w14:textId="77777777" w:rsidR="00863EFC" w:rsidRDefault="00056780" w:rsidP="00EC5E14">
      <w:pPr>
        <w:snapToGrid w:val="0"/>
        <w:spacing w:line="360" w:lineRule="auto"/>
        <w:ind w:firstLineChars="200" w:firstLine="480"/>
        <w:rPr>
          <w:sz w:val="24"/>
          <w:szCs w:val="24"/>
        </w:rPr>
      </w:pPr>
      <w:r>
        <w:rPr>
          <w:sz w:val="24"/>
          <w:szCs w:val="24"/>
        </w:rPr>
        <w:t>序列与</w:t>
      </w:r>
      <w:r w:rsidR="00916B08">
        <w:rPr>
          <w:rFonts w:hint="eastAsia"/>
          <w:sz w:val="24"/>
          <w:szCs w:val="24"/>
        </w:rPr>
        <w:t>任务一相同</w:t>
      </w:r>
      <w:r>
        <w:rPr>
          <w:rFonts w:hint="eastAsia"/>
          <w:sz w:val="24"/>
          <w:szCs w:val="24"/>
        </w:rPr>
        <w:t>，</w:t>
      </w:r>
      <w:r>
        <w:rPr>
          <w:sz w:val="24"/>
          <w:szCs w:val="24"/>
        </w:rPr>
        <w:t>试次</w:t>
      </w:r>
      <w:r>
        <w:rPr>
          <w:sz w:val="24"/>
          <w:szCs w:val="24"/>
        </w:rPr>
        <w:t>measurements = 16</w:t>
      </w:r>
      <w:r>
        <w:rPr>
          <w:sz w:val="24"/>
          <w:szCs w:val="24"/>
        </w:rPr>
        <w:t>，扫描时间共持续</w:t>
      </w:r>
      <w:r>
        <w:rPr>
          <w:sz w:val="24"/>
          <w:szCs w:val="24"/>
        </w:rPr>
        <w:t>14min</w:t>
      </w:r>
      <w:r>
        <w:rPr>
          <w:sz w:val="24"/>
          <w:szCs w:val="24"/>
        </w:rPr>
        <w:t>。</w:t>
      </w:r>
    </w:p>
    <w:p w14:paraId="6ACC0872" w14:textId="77777777" w:rsidR="00863EFC" w:rsidRDefault="00056780" w:rsidP="00EC5E14">
      <w:pPr>
        <w:spacing w:beforeLines="50" w:before="156" w:afterLines="50" w:after="156" w:line="360" w:lineRule="auto"/>
        <w:ind w:leftChars="200" w:left="420"/>
        <w:rPr>
          <w:b/>
          <w:bCs/>
          <w:sz w:val="24"/>
          <w:szCs w:val="24"/>
        </w:rPr>
      </w:pPr>
      <w:r>
        <w:rPr>
          <w:b/>
          <w:bCs/>
          <w:sz w:val="24"/>
          <w:szCs w:val="24"/>
        </w:rPr>
        <w:t>c</w:t>
      </w:r>
      <w:r>
        <w:rPr>
          <w:b/>
          <w:bCs/>
          <w:sz w:val="24"/>
          <w:szCs w:val="24"/>
        </w:rPr>
        <w:t>、针对述情障碍</w:t>
      </w:r>
    </w:p>
    <w:p w14:paraId="306CFED1" w14:textId="77777777" w:rsidR="00863EFC" w:rsidRDefault="00056780" w:rsidP="00EC5E14">
      <w:pPr>
        <w:spacing w:beforeLines="50" w:before="156" w:afterLines="50" w:after="156" w:line="360" w:lineRule="auto"/>
        <w:ind w:leftChars="200" w:left="420"/>
        <w:rPr>
          <w:b/>
          <w:bCs/>
          <w:sz w:val="24"/>
          <w:szCs w:val="24"/>
        </w:rPr>
      </w:pPr>
      <w:r>
        <w:rPr>
          <w:b/>
          <w:bCs/>
          <w:sz w:val="24"/>
          <w:szCs w:val="24"/>
        </w:rPr>
        <w:t>任务四：启动识别任务</w:t>
      </w:r>
      <w:r>
        <w:rPr>
          <w:rFonts w:hint="eastAsia"/>
          <w:b/>
          <w:bCs/>
          <w:sz w:val="24"/>
          <w:szCs w:val="24"/>
        </w:rPr>
        <w:t>(</w:t>
      </w:r>
      <w:r>
        <w:rPr>
          <w:b/>
          <w:bCs/>
          <w:sz w:val="24"/>
          <w:szCs w:val="24"/>
        </w:rPr>
        <w:t>PI</w:t>
      </w:r>
      <w:r>
        <w:rPr>
          <w:rFonts w:hint="eastAsia"/>
          <w:b/>
          <w:bCs/>
          <w:sz w:val="24"/>
          <w:szCs w:val="24"/>
        </w:rPr>
        <w:t>)</w:t>
      </w:r>
    </w:p>
    <w:p w14:paraId="60786613" w14:textId="77777777" w:rsidR="00863EFC" w:rsidRDefault="00056780" w:rsidP="00EC5E14">
      <w:pPr>
        <w:pStyle w:val="af4"/>
        <w:numPr>
          <w:ilvl w:val="0"/>
          <w:numId w:val="11"/>
        </w:numPr>
        <w:snapToGrid w:val="0"/>
        <w:spacing w:line="360" w:lineRule="auto"/>
        <w:ind w:firstLineChars="0"/>
        <w:rPr>
          <w:rFonts w:ascii="宋体" w:hAnsi="宋体"/>
          <w:b/>
          <w:bCs/>
          <w:sz w:val="24"/>
          <w:szCs w:val="24"/>
        </w:rPr>
      </w:pPr>
      <w:r>
        <w:rPr>
          <w:rFonts w:ascii="宋体" w:hAnsi="宋体"/>
          <w:b/>
          <w:bCs/>
          <w:sz w:val="24"/>
          <w:szCs w:val="24"/>
        </w:rPr>
        <w:t>刺激材料</w:t>
      </w:r>
    </w:p>
    <w:p w14:paraId="05F0D20E" w14:textId="77777777" w:rsidR="00863EFC" w:rsidRDefault="00056780" w:rsidP="00EC5E14">
      <w:pPr>
        <w:spacing w:line="360" w:lineRule="auto"/>
        <w:ind w:firstLineChars="200" w:firstLine="482"/>
        <w:rPr>
          <w:b/>
          <w:bCs/>
          <w:sz w:val="24"/>
          <w:szCs w:val="24"/>
        </w:rPr>
      </w:pPr>
      <w:r>
        <w:rPr>
          <w:b/>
          <w:bCs/>
          <w:sz w:val="24"/>
          <w:szCs w:val="24"/>
        </w:rPr>
        <w:t>启动词汇：</w:t>
      </w:r>
    </w:p>
    <w:p w14:paraId="02B70CD3" w14:textId="77777777" w:rsidR="00863EFC" w:rsidRDefault="00056780" w:rsidP="00EC5E14">
      <w:pPr>
        <w:spacing w:line="360" w:lineRule="auto"/>
        <w:ind w:firstLineChars="200" w:firstLine="480"/>
        <w:rPr>
          <w:sz w:val="24"/>
          <w:szCs w:val="24"/>
        </w:rPr>
      </w:pPr>
      <w:r>
        <w:rPr>
          <w:sz w:val="24"/>
          <w:szCs w:val="24"/>
        </w:rPr>
        <w:t>20</w:t>
      </w:r>
      <w:r>
        <w:rPr>
          <w:sz w:val="24"/>
          <w:szCs w:val="24"/>
        </w:rPr>
        <w:t>名健康被试将</w:t>
      </w:r>
      <w:r>
        <w:rPr>
          <w:sz w:val="24"/>
          <w:szCs w:val="24"/>
        </w:rPr>
        <w:t>100</w:t>
      </w:r>
      <w:r>
        <w:rPr>
          <w:sz w:val="24"/>
          <w:szCs w:val="24"/>
        </w:rPr>
        <w:t>个中文双字动词根据含义分为三类：情绪控制、情绪表达和不相关。最终选用</w:t>
      </w:r>
      <w:r>
        <w:rPr>
          <w:sz w:val="24"/>
          <w:szCs w:val="24"/>
        </w:rPr>
        <w:t>40</w:t>
      </w:r>
      <w:r>
        <w:rPr>
          <w:sz w:val="24"/>
          <w:szCs w:val="24"/>
        </w:rPr>
        <w:t>个至少被</w:t>
      </w:r>
      <w:r>
        <w:rPr>
          <w:sz w:val="24"/>
          <w:szCs w:val="24"/>
        </w:rPr>
        <w:t>15</w:t>
      </w:r>
      <w:r>
        <w:rPr>
          <w:sz w:val="24"/>
          <w:szCs w:val="24"/>
        </w:rPr>
        <w:t>名健康被试归入一个类别的单词。</w:t>
      </w:r>
      <w:r>
        <w:rPr>
          <w:rFonts w:hint="eastAsia"/>
          <w:sz w:val="24"/>
          <w:szCs w:val="24"/>
        </w:rPr>
        <w:t>“</w:t>
      </w:r>
      <w:r>
        <w:rPr>
          <w:sz w:val="24"/>
          <w:szCs w:val="24"/>
        </w:rPr>
        <w:t>情绪控制</w:t>
      </w:r>
      <w:r>
        <w:rPr>
          <w:rFonts w:hint="eastAsia"/>
          <w:sz w:val="24"/>
          <w:szCs w:val="24"/>
        </w:rPr>
        <w:t>”</w:t>
      </w:r>
      <w:r>
        <w:rPr>
          <w:sz w:val="24"/>
          <w:szCs w:val="24"/>
        </w:rPr>
        <w:t>（如调整、抑制）和</w:t>
      </w:r>
      <w:r>
        <w:rPr>
          <w:rFonts w:hint="eastAsia"/>
          <w:sz w:val="24"/>
          <w:szCs w:val="24"/>
        </w:rPr>
        <w:t>“</w:t>
      </w:r>
      <w:r>
        <w:rPr>
          <w:sz w:val="24"/>
          <w:szCs w:val="24"/>
        </w:rPr>
        <w:t>情绪表达</w:t>
      </w:r>
      <w:r>
        <w:rPr>
          <w:rFonts w:hint="eastAsia"/>
          <w:sz w:val="24"/>
          <w:szCs w:val="24"/>
        </w:rPr>
        <w:t>”</w:t>
      </w:r>
      <w:r>
        <w:rPr>
          <w:sz w:val="24"/>
          <w:szCs w:val="24"/>
        </w:rPr>
        <w:t>（如释放、表达）分别有</w:t>
      </w:r>
      <w:r>
        <w:rPr>
          <w:sz w:val="24"/>
          <w:szCs w:val="24"/>
        </w:rPr>
        <w:t>10</w:t>
      </w:r>
      <w:r>
        <w:rPr>
          <w:sz w:val="24"/>
          <w:szCs w:val="24"/>
        </w:rPr>
        <w:t>个单词，</w:t>
      </w:r>
      <w:r>
        <w:rPr>
          <w:rFonts w:hint="eastAsia"/>
          <w:sz w:val="24"/>
          <w:szCs w:val="24"/>
        </w:rPr>
        <w:t>“</w:t>
      </w:r>
      <w:r>
        <w:rPr>
          <w:sz w:val="24"/>
          <w:szCs w:val="24"/>
        </w:rPr>
        <w:t>不相关</w:t>
      </w:r>
      <w:r>
        <w:rPr>
          <w:rFonts w:hint="eastAsia"/>
          <w:sz w:val="24"/>
          <w:szCs w:val="24"/>
        </w:rPr>
        <w:t>”</w:t>
      </w:r>
      <w:r>
        <w:rPr>
          <w:sz w:val="24"/>
          <w:szCs w:val="24"/>
        </w:rPr>
        <w:t>（如取消、运行）则有</w:t>
      </w:r>
      <w:r>
        <w:rPr>
          <w:sz w:val="24"/>
          <w:szCs w:val="24"/>
        </w:rPr>
        <w:t>20</w:t>
      </w:r>
      <w:r>
        <w:rPr>
          <w:sz w:val="24"/>
          <w:szCs w:val="24"/>
        </w:rPr>
        <w:t>个单词。</w:t>
      </w:r>
    </w:p>
    <w:p w14:paraId="4373B4CC" w14:textId="77777777" w:rsidR="00863EFC" w:rsidRDefault="00056780" w:rsidP="00EC5E14">
      <w:pPr>
        <w:spacing w:line="360" w:lineRule="auto"/>
        <w:ind w:firstLineChars="200" w:firstLine="482"/>
        <w:rPr>
          <w:b/>
          <w:bCs/>
          <w:sz w:val="24"/>
          <w:szCs w:val="24"/>
        </w:rPr>
      </w:pPr>
      <w:r>
        <w:rPr>
          <w:b/>
          <w:bCs/>
          <w:sz w:val="24"/>
          <w:szCs w:val="24"/>
        </w:rPr>
        <w:t>面部识别：</w:t>
      </w:r>
    </w:p>
    <w:p w14:paraId="48EBCE27" w14:textId="77777777" w:rsidR="00863EFC" w:rsidRDefault="00056780" w:rsidP="00EC5E14">
      <w:pPr>
        <w:spacing w:line="360" w:lineRule="auto"/>
        <w:ind w:firstLineChars="200" w:firstLine="480"/>
        <w:rPr>
          <w:sz w:val="24"/>
          <w:szCs w:val="24"/>
        </w:rPr>
      </w:pPr>
      <w:r>
        <w:rPr>
          <w:sz w:val="24"/>
          <w:szCs w:val="24"/>
        </w:rPr>
        <w:t>从中国面部情感图片系统</w:t>
      </w:r>
      <w:r>
        <w:rPr>
          <w:sz w:val="24"/>
          <w:szCs w:val="24"/>
        </w:rPr>
        <w:t>(CFAPS)26</w:t>
      </w:r>
      <w:r>
        <w:rPr>
          <w:sz w:val="24"/>
          <w:szCs w:val="24"/>
        </w:rPr>
        <w:t>中选择的</w:t>
      </w:r>
      <w:r>
        <w:rPr>
          <w:sz w:val="24"/>
          <w:szCs w:val="24"/>
        </w:rPr>
        <w:t>80</w:t>
      </w:r>
      <w:r>
        <w:rPr>
          <w:sz w:val="24"/>
          <w:szCs w:val="24"/>
        </w:rPr>
        <w:t>张人脸图片，包括</w:t>
      </w:r>
      <w:r>
        <w:rPr>
          <w:sz w:val="24"/>
          <w:szCs w:val="24"/>
        </w:rPr>
        <w:t>40</w:t>
      </w:r>
      <w:r>
        <w:rPr>
          <w:sz w:val="24"/>
          <w:szCs w:val="24"/>
        </w:rPr>
        <w:t>张恐惧脸和</w:t>
      </w:r>
      <w:r>
        <w:rPr>
          <w:sz w:val="24"/>
          <w:szCs w:val="24"/>
        </w:rPr>
        <w:t>40</w:t>
      </w:r>
      <w:r>
        <w:rPr>
          <w:sz w:val="24"/>
          <w:szCs w:val="24"/>
        </w:rPr>
        <w:t>张愤怒脸，两种情绪的男性和女性面部表情数量是相同的。</w:t>
      </w:r>
    </w:p>
    <w:p w14:paraId="1950890F" w14:textId="77777777" w:rsidR="00863EFC" w:rsidRDefault="00056780" w:rsidP="00EC5E14">
      <w:pPr>
        <w:pStyle w:val="af4"/>
        <w:numPr>
          <w:ilvl w:val="0"/>
          <w:numId w:val="11"/>
        </w:numPr>
        <w:snapToGrid w:val="0"/>
        <w:spacing w:beforeLines="30" w:before="93" w:line="360" w:lineRule="auto"/>
        <w:ind w:left="777" w:firstLineChars="0" w:hanging="357"/>
        <w:rPr>
          <w:rFonts w:ascii="宋体" w:hAnsi="宋体"/>
          <w:b/>
          <w:bCs/>
          <w:sz w:val="24"/>
          <w:szCs w:val="24"/>
        </w:rPr>
      </w:pPr>
      <w:r>
        <w:rPr>
          <w:rFonts w:ascii="宋体" w:hAnsi="宋体"/>
          <w:b/>
          <w:bCs/>
          <w:sz w:val="24"/>
          <w:szCs w:val="24"/>
        </w:rPr>
        <w:t>任务流程</w:t>
      </w:r>
    </w:p>
    <w:p w14:paraId="41A6C497" w14:textId="77777777" w:rsidR="00863EFC" w:rsidRDefault="00056780" w:rsidP="00EC5E14">
      <w:pPr>
        <w:spacing w:line="360" w:lineRule="auto"/>
        <w:ind w:firstLineChars="200" w:firstLine="480"/>
        <w:rPr>
          <w:sz w:val="24"/>
          <w:szCs w:val="24"/>
        </w:rPr>
      </w:pPr>
      <w:r>
        <w:rPr>
          <w:sz w:val="24"/>
          <w:szCs w:val="24"/>
        </w:rPr>
        <w:t>PI</w:t>
      </w:r>
      <w:r>
        <w:rPr>
          <w:sz w:val="24"/>
          <w:szCs w:val="24"/>
        </w:rPr>
        <w:t>任务包括情绪启动阶段和情绪识别阶段。启动阶段，要求被试执行单词匹配任务，并在无意识下被启动不同的情绪调节目标（情绪控制、情绪表达和不相关）。在随后的识别阶段，要求被试识别面部表情（恐惧和愤怒），考察被试情绪调节的时间进程。</w:t>
      </w:r>
    </w:p>
    <w:p w14:paraId="35D09AEA" w14:textId="77777777" w:rsidR="00863EFC" w:rsidRDefault="00056780" w:rsidP="00EC5E14">
      <w:pPr>
        <w:spacing w:line="360" w:lineRule="auto"/>
        <w:ind w:firstLineChars="200" w:firstLine="482"/>
        <w:rPr>
          <w:sz w:val="24"/>
          <w:szCs w:val="24"/>
        </w:rPr>
      </w:pPr>
      <w:r>
        <w:rPr>
          <w:b/>
          <w:bCs/>
          <w:sz w:val="24"/>
          <w:szCs w:val="24"/>
        </w:rPr>
        <w:t>启动阶段：</w:t>
      </w:r>
      <w:r>
        <w:rPr>
          <w:sz w:val="24"/>
          <w:szCs w:val="24"/>
        </w:rPr>
        <w:t>在单词匹配任务中出现三个单词，一个在屏幕上方，两个在屏幕下方。参与者需要在下方选择一个与上方单词含义类别相匹配的单词，左边的单词按</w:t>
      </w:r>
      <w:r>
        <w:rPr>
          <w:sz w:val="24"/>
          <w:szCs w:val="24"/>
        </w:rPr>
        <w:t>“O”</w:t>
      </w:r>
      <w:r>
        <w:rPr>
          <w:sz w:val="24"/>
          <w:szCs w:val="24"/>
        </w:rPr>
        <w:t>，右边的单词按</w:t>
      </w:r>
      <w:r>
        <w:rPr>
          <w:sz w:val="24"/>
          <w:szCs w:val="24"/>
        </w:rPr>
        <w:t>“P”</w:t>
      </w:r>
      <w:r>
        <w:rPr>
          <w:sz w:val="24"/>
          <w:szCs w:val="24"/>
        </w:rPr>
        <w:t>。</w:t>
      </w:r>
    </w:p>
    <w:p w14:paraId="1ED3D67B" w14:textId="77777777" w:rsidR="00863EFC" w:rsidRDefault="00056780" w:rsidP="00EC5E14">
      <w:pPr>
        <w:spacing w:line="360" w:lineRule="auto"/>
        <w:ind w:firstLineChars="200" w:firstLine="482"/>
        <w:rPr>
          <w:sz w:val="24"/>
          <w:szCs w:val="24"/>
        </w:rPr>
      </w:pPr>
      <w:r>
        <w:rPr>
          <w:b/>
          <w:bCs/>
          <w:sz w:val="24"/>
          <w:szCs w:val="24"/>
        </w:rPr>
        <w:t>识别阶段：</w:t>
      </w:r>
      <w:r>
        <w:rPr>
          <w:sz w:val="24"/>
          <w:szCs w:val="24"/>
        </w:rPr>
        <w:t>在面部表情识别任务中，屏幕中央固定出现</w:t>
      </w:r>
      <w:r>
        <w:rPr>
          <w:sz w:val="24"/>
          <w:szCs w:val="24"/>
        </w:rPr>
        <w:t>“</w:t>
      </w:r>
      <w:r>
        <w:rPr>
          <w:sz w:val="24"/>
          <w:szCs w:val="24"/>
        </w:rPr>
        <w:t>＋</w:t>
      </w:r>
      <w:r>
        <w:rPr>
          <w:sz w:val="24"/>
          <w:szCs w:val="24"/>
        </w:rPr>
        <w:t>”200-500</w:t>
      </w:r>
      <w:r>
        <w:rPr>
          <w:sz w:val="24"/>
          <w:szCs w:val="24"/>
        </w:rPr>
        <w:t>毫秒，随后面部图像呈现</w:t>
      </w:r>
      <w:r>
        <w:rPr>
          <w:sz w:val="24"/>
          <w:szCs w:val="24"/>
        </w:rPr>
        <w:t>1000</w:t>
      </w:r>
      <w:r>
        <w:rPr>
          <w:sz w:val="24"/>
          <w:szCs w:val="24"/>
        </w:rPr>
        <w:t>毫秒。参与者被要求通过按</w:t>
      </w:r>
      <w:r>
        <w:rPr>
          <w:sz w:val="24"/>
          <w:szCs w:val="24"/>
        </w:rPr>
        <w:t>“K”</w:t>
      </w:r>
      <w:r>
        <w:rPr>
          <w:sz w:val="24"/>
          <w:szCs w:val="24"/>
        </w:rPr>
        <w:t>或</w:t>
      </w:r>
      <w:r>
        <w:rPr>
          <w:sz w:val="24"/>
          <w:szCs w:val="24"/>
        </w:rPr>
        <w:t>“L”</w:t>
      </w:r>
      <w:r>
        <w:rPr>
          <w:sz w:val="24"/>
          <w:szCs w:val="24"/>
        </w:rPr>
        <w:t>快速判断表情是愤</w:t>
      </w:r>
      <w:r>
        <w:rPr>
          <w:sz w:val="24"/>
          <w:szCs w:val="24"/>
        </w:rPr>
        <w:lastRenderedPageBreak/>
        <w:t>怒还是恐惧。图片消失后，两次试验之间出现</w:t>
      </w:r>
      <w:r>
        <w:rPr>
          <w:sz w:val="24"/>
          <w:szCs w:val="24"/>
        </w:rPr>
        <w:t>1000</w:t>
      </w:r>
      <w:r>
        <w:rPr>
          <w:sz w:val="24"/>
          <w:szCs w:val="24"/>
        </w:rPr>
        <w:t>毫秒的空白。参与者被要求每</w:t>
      </w:r>
      <w:r>
        <w:rPr>
          <w:sz w:val="24"/>
          <w:szCs w:val="24"/>
        </w:rPr>
        <w:t>30</w:t>
      </w:r>
      <w:r>
        <w:rPr>
          <w:sz w:val="24"/>
          <w:szCs w:val="24"/>
        </w:rPr>
        <w:t>次</w:t>
      </w:r>
      <w:bookmarkStart w:id="15" w:name="_Hlk129294231"/>
      <w:r>
        <w:rPr>
          <w:sz w:val="24"/>
          <w:szCs w:val="24"/>
        </w:rPr>
        <w:t>对他们的负面情绪体验水平进行</w:t>
      </w:r>
      <w:r>
        <w:rPr>
          <w:sz w:val="24"/>
          <w:szCs w:val="24"/>
        </w:rPr>
        <w:t>9</w:t>
      </w:r>
      <w:r>
        <w:rPr>
          <w:sz w:val="24"/>
          <w:szCs w:val="24"/>
        </w:rPr>
        <w:t>分制的评估</w:t>
      </w:r>
      <w:bookmarkEnd w:id="15"/>
      <w:r>
        <w:rPr>
          <w:sz w:val="24"/>
          <w:szCs w:val="24"/>
        </w:rPr>
        <w:t>。</w:t>
      </w:r>
    </w:p>
    <w:p w14:paraId="3FD7ED7F" w14:textId="5E6097E4" w:rsidR="00863EFC" w:rsidRDefault="00056780" w:rsidP="00EC5E14">
      <w:pPr>
        <w:spacing w:line="360" w:lineRule="auto"/>
        <w:ind w:firstLineChars="200" w:firstLine="480"/>
        <w:rPr>
          <w:sz w:val="24"/>
          <w:szCs w:val="24"/>
        </w:rPr>
      </w:pPr>
      <w:r>
        <w:rPr>
          <w:sz w:val="24"/>
          <w:szCs w:val="24"/>
        </w:rPr>
        <w:t>三种启动条件的顺序在被试中是平衡的。每个启动条件被分为三个连续的</w:t>
      </w:r>
      <w:r>
        <w:rPr>
          <w:sz w:val="24"/>
          <w:szCs w:val="24"/>
        </w:rPr>
        <w:t>block</w:t>
      </w:r>
      <w:r>
        <w:rPr>
          <w:sz w:val="24"/>
          <w:szCs w:val="24"/>
        </w:rPr>
        <w:t>。在每个</w:t>
      </w:r>
      <w:r>
        <w:rPr>
          <w:sz w:val="24"/>
          <w:szCs w:val="24"/>
        </w:rPr>
        <w:t>block</w:t>
      </w:r>
      <w:r>
        <w:rPr>
          <w:sz w:val="24"/>
          <w:szCs w:val="24"/>
        </w:rPr>
        <w:t>中，受试者被要求完成</w:t>
      </w:r>
      <w:bookmarkStart w:id="16" w:name="_Hlk129294171"/>
      <w:r>
        <w:rPr>
          <w:sz w:val="24"/>
          <w:szCs w:val="24"/>
        </w:rPr>
        <w:t>10</w:t>
      </w:r>
      <w:r>
        <w:rPr>
          <w:sz w:val="24"/>
          <w:szCs w:val="24"/>
        </w:rPr>
        <w:t>个单词匹配试验</w:t>
      </w:r>
      <w:bookmarkEnd w:id="16"/>
      <w:r>
        <w:rPr>
          <w:sz w:val="24"/>
          <w:szCs w:val="24"/>
        </w:rPr>
        <w:t>，随后进行</w:t>
      </w:r>
      <w:r>
        <w:rPr>
          <w:sz w:val="24"/>
          <w:szCs w:val="24"/>
        </w:rPr>
        <w:t>60</w:t>
      </w:r>
      <w:r>
        <w:rPr>
          <w:sz w:val="24"/>
          <w:szCs w:val="24"/>
        </w:rPr>
        <w:t>个表情（愤怒和恐惧各</w:t>
      </w:r>
      <w:r>
        <w:rPr>
          <w:sz w:val="24"/>
          <w:szCs w:val="24"/>
        </w:rPr>
        <w:t>30</w:t>
      </w:r>
      <w:r>
        <w:rPr>
          <w:sz w:val="24"/>
          <w:szCs w:val="24"/>
        </w:rPr>
        <w:t>个）分类试验和</w:t>
      </w:r>
      <w:r>
        <w:rPr>
          <w:sz w:val="24"/>
          <w:szCs w:val="24"/>
        </w:rPr>
        <w:t>2</w:t>
      </w:r>
      <w:r>
        <w:rPr>
          <w:sz w:val="24"/>
          <w:szCs w:val="24"/>
        </w:rPr>
        <w:t>个负面情绪评级</w:t>
      </w:r>
      <w:r>
        <w:rPr>
          <w:rFonts w:hint="eastAsia"/>
          <w:sz w:val="24"/>
          <w:szCs w:val="24"/>
        </w:rPr>
        <w:t>。流程示意图</w:t>
      </w:r>
      <w:r>
        <w:rPr>
          <w:sz w:val="24"/>
          <w:szCs w:val="24"/>
        </w:rPr>
        <w:t>见图</w:t>
      </w:r>
      <w:r w:rsidR="00EA6F46">
        <w:rPr>
          <w:sz w:val="24"/>
          <w:szCs w:val="24"/>
        </w:rPr>
        <w:t>9</w:t>
      </w:r>
      <w:r>
        <w:rPr>
          <w:sz w:val="24"/>
          <w:szCs w:val="24"/>
        </w:rPr>
        <w:t>。</w:t>
      </w:r>
    </w:p>
    <w:p w14:paraId="59BEFF8C" w14:textId="77777777" w:rsidR="00863EFC" w:rsidRDefault="00056780" w:rsidP="00EC5E14">
      <w:pPr>
        <w:pStyle w:val="af4"/>
        <w:numPr>
          <w:ilvl w:val="0"/>
          <w:numId w:val="11"/>
        </w:numPr>
        <w:snapToGrid w:val="0"/>
        <w:spacing w:beforeLines="30" w:before="93" w:line="360" w:lineRule="auto"/>
        <w:ind w:left="777" w:firstLineChars="0" w:hanging="357"/>
        <w:rPr>
          <w:rFonts w:ascii="宋体" w:hAnsi="宋体"/>
          <w:b/>
          <w:bCs/>
          <w:sz w:val="24"/>
          <w:szCs w:val="24"/>
        </w:rPr>
      </w:pPr>
      <w:r>
        <w:rPr>
          <w:rFonts w:ascii="宋体" w:hAnsi="宋体"/>
          <w:b/>
          <w:bCs/>
          <w:sz w:val="24"/>
          <w:szCs w:val="24"/>
        </w:rPr>
        <w:t>评估指标</w:t>
      </w:r>
    </w:p>
    <w:p w14:paraId="0F5E729B" w14:textId="77777777" w:rsidR="00863EFC" w:rsidRDefault="00056780" w:rsidP="00EC5E14">
      <w:pPr>
        <w:spacing w:line="360" w:lineRule="auto"/>
        <w:ind w:firstLineChars="200" w:firstLine="480"/>
        <w:rPr>
          <w:b/>
          <w:bCs/>
          <w:sz w:val="24"/>
          <w:szCs w:val="24"/>
        </w:rPr>
      </w:pPr>
      <w:r>
        <w:rPr>
          <w:sz w:val="24"/>
          <w:szCs w:val="24"/>
        </w:rPr>
        <w:t>对负面情绪体验的</w:t>
      </w:r>
      <w:r>
        <w:rPr>
          <w:sz w:val="24"/>
          <w:szCs w:val="24"/>
        </w:rPr>
        <w:t>9</w:t>
      </w:r>
      <w:r>
        <w:rPr>
          <w:sz w:val="24"/>
          <w:szCs w:val="24"/>
        </w:rPr>
        <w:t>分制评估为情绪体验能力的指标，面部表情分类的准确性和反应时间为情绪识别能力的指标。</w:t>
      </w:r>
    </w:p>
    <w:p w14:paraId="355F687F" w14:textId="77777777" w:rsidR="00863EFC" w:rsidRDefault="00056780" w:rsidP="00EC5E14">
      <w:pPr>
        <w:pStyle w:val="af4"/>
        <w:numPr>
          <w:ilvl w:val="0"/>
          <w:numId w:val="11"/>
        </w:numPr>
        <w:snapToGrid w:val="0"/>
        <w:spacing w:beforeLines="30" w:before="93" w:line="360" w:lineRule="auto"/>
        <w:ind w:left="777" w:firstLineChars="0" w:hanging="357"/>
        <w:rPr>
          <w:rFonts w:ascii="宋体" w:hAnsi="宋体"/>
          <w:b/>
          <w:bCs/>
          <w:sz w:val="24"/>
          <w:szCs w:val="24"/>
        </w:rPr>
      </w:pPr>
      <w:r>
        <w:rPr>
          <w:b/>
          <w:bCs/>
          <w:sz w:val="24"/>
          <w:szCs w:val="24"/>
        </w:rPr>
        <w:t>fMRI</w:t>
      </w:r>
      <w:r>
        <w:rPr>
          <w:rFonts w:ascii="宋体" w:hAnsi="宋体"/>
          <w:b/>
          <w:bCs/>
          <w:sz w:val="24"/>
          <w:szCs w:val="24"/>
        </w:rPr>
        <w:t>参数设置</w:t>
      </w:r>
    </w:p>
    <w:p w14:paraId="28388EDA" w14:textId="77777777" w:rsidR="00863EFC" w:rsidRDefault="00056780" w:rsidP="00EC5E14">
      <w:pPr>
        <w:snapToGrid w:val="0"/>
        <w:spacing w:line="360" w:lineRule="auto"/>
        <w:ind w:firstLineChars="200" w:firstLine="480"/>
      </w:pPr>
      <w:r>
        <w:rPr>
          <w:sz w:val="24"/>
          <w:szCs w:val="24"/>
        </w:rPr>
        <w:t>序列与</w:t>
      </w:r>
      <w:r w:rsidR="00916B08">
        <w:rPr>
          <w:rFonts w:hint="eastAsia"/>
          <w:sz w:val="24"/>
          <w:szCs w:val="24"/>
        </w:rPr>
        <w:t>任务一相同</w:t>
      </w:r>
      <w:r>
        <w:rPr>
          <w:sz w:val="24"/>
          <w:szCs w:val="24"/>
        </w:rPr>
        <w:t>，试次</w:t>
      </w:r>
      <w:r>
        <w:rPr>
          <w:sz w:val="24"/>
          <w:szCs w:val="24"/>
        </w:rPr>
        <w:t>measurements = 16</w:t>
      </w:r>
      <w:r>
        <w:rPr>
          <w:sz w:val="24"/>
          <w:szCs w:val="24"/>
        </w:rPr>
        <w:t>，扫描时间共持续</w:t>
      </w:r>
      <w:r>
        <w:rPr>
          <w:sz w:val="24"/>
          <w:szCs w:val="24"/>
        </w:rPr>
        <w:t>14min</w:t>
      </w:r>
      <w:r>
        <w:rPr>
          <w:sz w:val="24"/>
          <w:szCs w:val="24"/>
        </w:rPr>
        <w:t>。</w:t>
      </w:r>
    </w:p>
    <w:p w14:paraId="1CCD1C50" w14:textId="77777777" w:rsidR="00863EFC" w:rsidRDefault="00056780" w:rsidP="00EC5E14">
      <w:pPr>
        <w:widowControl/>
        <w:spacing w:line="360" w:lineRule="auto"/>
        <w:rPr>
          <w:kern w:val="0"/>
          <w:sz w:val="24"/>
          <w:szCs w:val="24"/>
        </w:rPr>
      </w:pPr>
      <w:r>
        <w:rPr>
          <w:noProof/>
          <w:kern w:val="0"/>
          <w:sz w:val="24"/>
          <w:szCs w:val="24"/>
        </w:rPr>
        <w:drawing>
          <wp:inline distT="0" distB="0" distL="0" distR="0" wp14:anchorId="555F93F6" wp14:editId="4EBC2ED7">
            <wp:extent cx="5274310" cy="38455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14:paraId="03C3D7BF" w14:textId="0A54FB94" w:rsidR="00863EFC" w:rsidRDefault="00056780" w:rsidP="00EC5E14">
      <w:pPr>
        <w:widowControl/>
        <w:spacing w:line="360" w:lineRule="auto"/>
        <w:jc w:val="center"/>
        <w:rPr>
          <w:kern w:val="0"/>
        </w:rPr>
      </w:pPr>
      <w:r>
        <w:rPr>
          <w:kern w:val="0"/>
        </w:rPr>
        <w:t>图</w:t>
      </w:r>
      <w:r w:rsidR="00EA6F46">
        <w:rPr>
          <w:kern w:val="0"/>
        </w:rPr>
        <w:t>9</w:t>
      </w:r>
      <w:r>
        <w:rPr>
          <w:kern w:val="0"/>
        </w:rPr>
        <w:t xml:space="preserve"> </w:t>
      </w:r>
      <w:r>
        <w:rPr>
          <w:kern w:val="0"/>
        </w:rPr>
        <w:t>启动识别任务流程示意图</w:t>
      </w:r>
    </w:p>
    <w:p w14:paraId="0B387416" w14:textId="77777777" w:rsidR="00863EFC" w:rsidRDefault="00863EFC" w:rsidP="00EC5E14">
      <w:pPr>
        <w:spacing w:line="360" w:lineRule="auto"/>
        <w:rPr>
          <w:sz w:val="24"/>
          <w:szCs w:val="24"/>
        </w:rPr>
      </w:pPr>
    </w:p>
    <w:p w14:paraId="0FCA1E3A" w14:textId="77777777" w:rsidR="00863EFC" w:rsidRDefault="00056780" w:rsidP="00EC5E14">
      <w:pPr>
        <w:pStyle w:val="1"/>
        <w:numPr>
          <w:ilvl w:val="0"/>
          <w:numId w:val="12"/>
        </w:numPr>
        <w:ind w:firstLineChars="0" w:firstLine="0"/>
      </w:pPr>
      <w:r>
        <w:t>可行性分析</w:t>
      </w:r>
    </w:p>
    <w:p w14:paraId="57F64D51" w14:textId="556D7C00" w:rsidR="00863EFC" w:rsidRDefault="009D43E2" w:rsidP="00EC5E14">
      <w:pPr>
        <w:widowControl/>
        <w:spacing w:beforeLines="50" w:before="156" w:afterLines="50" w:after="156" w:line="360" w:lineRule="auto"/>
        <w:jc w:val="left"/>
        <w:rPr>
          <w:b/>
          <w:bCs/>
          <w:color w:val="000000"/>
          <w:kern w:val="0"/>
          <w:sz w:val="24"/>
          <w:szCs w:val="24"/>
        </w:rPr>
      </w:pPr>
      <w:r>
        <w:rPr>
          <w:rFonts w:hint="eastAsia"/>
          <w:b/>
          <w:bCs/>
          <w:color w:val="000000"/>
          <w:kern w:val="0"/>
          <w:sz w:val="24"/>
          <w:szCs w:val="24"/>
        </w:rPr>
        <w:t>(</w:t>
      </w:r>
      <w:r w:rsidR="00056780">
        <w:rPr>
          <w:b/>
          <w:bCs/>
          <w:color w:val="000000"/>
          <w:kern w:val="0"/>
          <w:sz w:val="24"/>
          <w:szCs w:val="24"/>
        </w:rPr>
        <w:t>1</w:t>
      </w:r>
      <w:r>
        <w:rPr>
          <w:b/>
          <w:bCs/>
          <w:color w:val="000000"/>
          <w:kern w:val="0"/>
          <w:sz w:val="24"/>
          <w:szCs w:val="24"/>
        </w:rPr>
        <w:t>)</w:t>
      </w:r>
      <w:r w:rsidR="00056780">
        <w:rPr>
          <w:b/>
          <w:bCs/>
          <w:color w:val="000000"/>
          <w:kern w:val="0"/>
          <w:sz w:val="24"/>
          <w:szCs w:val="24"/>
        </w:rPr>
        <w:t>立题依据充分、前期研究基础支持，理论上可行：</w:t>
      </w:r>
      <w:r w:rsidR="00056780">
        <w:rPr>
          <w:b/>
          <w:bCs/>
          <w:color w:val="000000"/>
          <w:kern w:val="0"/>
          <w:sz w:val="24"/>
          <w:szCs w:val="24"/>
        </w:rPr>
        <w:t xml:space="preserve"> </w:t>
      </w:r>
    </w:p>
    <w:p w14:paraId="1F0109C0" w14:textId="1FF18E34" w:rsidR="00863EFC" w:rsidRDefault="00056780" w:rsidP="00EC5E14">
      <w:pPr>
        <w:widowControl/>
        <w:spacing w:line="360" w:lineRule="auto"/>
        <w:ind w:firstLineChars="200" w:firstLine="480"/>
        <w:jc w:val="left"/>
        <w:rPr>
          <w:color w:val="000000"/>
          <w:kern w:val="0"/>
          <w:sz w:val="24"/>
          <w:szCs w:val="24"/>
        </w:rPr>
      </w:pPr>
      <w:r>
        <w:rPr>
          <w:color w:val="000000"/>
          <w:kern w:val="0"/>
          <w:sz w:val="24"/>
          <w:szCs w:val="24"/>
        </w:rPr>
        <w:lastRenderedPageBreak/>
        <w:t>既往研究以及申请人前期研究发现，</w:t>
      </w:r>
      <w:r>
        <w:rPr>
          <w:sz w:val="24"/>
          <w:szCs w:val="24"/>
          <w:lang w:bidi="ar"/>
        </w:rPr>
        <w:t>AN</w:t>
      </w:r>
      <w:r>
        <w:rPr>
          <w:sz w:val="24"/>
          <w:szCs w:val="24"/>
          <w:lang w:bidi="ar"/>
        </w:rPr>
        <w:t>患者在</w:t>
      </w:r>
      <w:r>
        <w:rPr>
          <w:sz w:val="24"/>
          <w:szCs w:val="24"/>
          <w:lang w:bidi="ar"/>
        </w:rPr>
        <w:t>ACC</w:t>
      </w:r>
      <w:r>
        <w:rPr>
          <w:sz w:val="24"/>
          <w:szCs w:val="24"/>
          <w:lang w:bidi="ar"/>
        </w:rPr>
        <w:t>脑区激活程度较健康对照组更高，纹状体中的左右壳核激活异常，且</w:t>
      </w:r>
      <w:r>
        <w:rPr>
          <w:sz w:val="24"/>
          <w:szCs w:val="24"/>
          <w:lang w:bidi="ar"/>
        </w:rPr>
        <w:t>ACC</w:t>
      </w:r>
      <w:r>
        <w:rPr>
          <w:sz w:val="24"/>
          <w:szCs w:val="24"/>
          <w:lang w:bidi="ar"/>
        </w:rPr>
        <w:t>不同区域的激活程度与其核心症状相关的量表得分之间有着显著的相关关系，提示</w:t>
      </w:r>
      <w:r>
        <w:rPr>
          <w:sz w:val="24"/>
          <w:szCs w:val="24"/>
          <w:lang w:bidi="ar"/>
        </w:rPr>
        <w:t>ACC</w:t>
      </w:r>
      <w:r>
        <w:rPr>
          <w:sz w:val="24"/>
          <w:szCs w:val="24"/>
          <w:lang w:bidi="ar"/>
        </w:rPr>
        <w:t>在过度限制进食、过度控制行为、对体形</w:t>
      </w:r>
      <w:r>
        <w:rPr>
          <w:sz w:val="24"/>
          <w:szCs w:val="24"/>
          <w:lang w:bidi="ar"/>
        </w:rPr>
        <w:t>/</w:t>
      </w:r>
      <w:r>
        <w:rPr>
          <w:sz w:val="24"/>
          <w:szCs w:val="24"/>
          <w:lang w:bidi="ar"/>
        </w:rPr>
        <w:t>体重的过度关注中的重要作用。因此，</w:t>
      </w:r>
      <w:r>
        <w:rPr>
          <w:sz w:val="24"/>
          <w:szCs w:val="24"/>
        </w:rPr>
        <w:t>ACC</w:t>
      </w:r>
      <w:r>
        <w:rPr>
          <w:color w:val="000000"/>
          <w:kern w:val="0"/>
          <w:sz w:val="24"/>
          <w:szCs w:val="24"/>
        </w:rPr>
        <w:t>可作为物理治疗产生疗效的基础。本项目提出假说</w:t>
      </w:r>
      <w:r>
        <w:rPr>
          <w:color w:val="000000"/>
          <w:kern w:val="0"/>
          <w:sz w:val="24"/>
          <w:szCs w:val="24"/>
        </w:rPr>
        <w:t>——</w:t>
      </w:r>
      <w:r>
        <w:rPr>
          <w:sz w:val="24"/>
          <w:szCs w:val="24"/>
        </w:rPr>
        <w:t>ACC</w:t>
      </w:r>
      <w:r>
        <w:rPr>
          <w:sz w:val="24"/>
          <w:szCs w:val="24"/>
        </w:rPr>
        <w:t>是与</w:t>
      </w:r>
      <w:r>
        <w:rPr>
          <w:sz w:val="24"/>
          <w:szCs w:val="24"/>
        </w:rPr>
        <w:t>AN</w:t>
      </w:r>
      <w:r>
        <w:rPr>
          <w:sz w:val="24"/>
          <w:szCs w:val="24"/>
        </w:rPr>
        <w:t>的核心症状密切相关的脑区，</w:t>
      </w:r>
      <w:r>
        <w:rPr>
          <w:sz w:val="24"/>
          <w:szCs w:val="24"/>
        </w:rPr>
        <w:t>ACC</w:t>
      </w:r>
      <w:r>
        <w:rPr>
          <w:sz w:val="24"/>
          <w:szCs w:val="24"/>
        </w:rPr>
        <w:t>与</w:t>
      </w:r>
      <w:r>
        <w:rPr>
          <w:sz w:val="24"/>
          <w:szCs w:val="24"/>
        </w:rPr>
        <w:t>PFC</w:t>
      </w:r>
      <w:r>
        <w:rPr>
          <w:sz w:val="24"/>
          <w:szCs w:val="24"/>
        </w:rPr>
        <w:t>、顶叶、楔前叶、纹状体共同组成</w:t>
      </w:r>
      <w:r>
        <w:rPr>
          <w:rFonts w:hint="eastAsia"/>
          <w:b/>
          <w:sz w:val="24"/>
          <w:szCs w:val="24"/>
        </w:rPr>
        <w:t>“</w:t>
      </w:r>
      <w:r>
        <w:rPr>
          <w:b/>
          <w:sz w:val="24"/>
          <w:szCs w:val="24"/>
        </w:rPr>
        <w:t>AN-ACC</w:t>
      </w:r>
      <w:r>
        <w:rPr>
          <w:b/>
          <w:sz w:val="24"/>
          <w:szCs w:val="24"/>
        </w:rPr>
        <w:t>病理网络</w:t>
      </w:r>
      <w:r>
        <w:rPr>
          <w:rFonts w:hint="eastAsia"/>
          <w:b/>
          <w:sz w:val="24"/>
          <w:szCs w:val="24"/>
        </w:rPr>
        <w:t>”</w:t>
      </w:r>
      <w:r>
        <w:rPr>
          <w:sz w:val="24"/>
          <w:szCs w:val="24"/>
          <w:lang w:bidi="ar"/>
        </w:rPr>
        <w:t>导致患者产生对体形</w:t>
      </w:r>
      <w:r>
        <w:rPr>
          <w:sz w:val="24"/>
          <w:szCs w:val="24"/>
          <w:lang w:bidi="ar"/>
        </w:rPr>
        <w:t>/</w:t>
      </w:r>
      <w:r>
        <w:rPr>
          <w:sz w:val="24"/>
          <w:szCs w:val="24"/>
          <w:lang w:bidi="ar"/>
        </w:rPr>
        <w:t>体重的过度关注和过度控制行为等核心症状。</w:t>
      </w:r>
      <w:proofErr w:type="spellStart"/>
      <w:r>
        <w:rPr>
          <w:sz w:val="24"/>
          <w:szCs w:val="24"/>
        </w:rPr>
        <w:t>dTMS</w:t>
      </w:r>
      <w:proofErr w:type="spellEnd"/>
      <w:r>
        <w:rPr>
          <w:sz w:val="24"/>
          <w:szCs w:val="24"/>
        </w:rPr>
        <w:t>低频刺激</w:t>
      </w:r>
      <w:r>
        <w:rPr>
          <w:sz w:val="24"/>
          <w:szCs w:val="24"/>
        </w:rPr>
        <w:t>ACC</w:t>
      </w:r>
      <w:r>
        <w:rPr>
          <w:sz w:val="24"/>
          <w:szCs w:val="24"/>
        </w:rPr>
        <w:t>的治疗能协同</w:t>
      </w:r>
      <w:r>
        <w:rPr>
          <w:sz w:val="24"/>
          <w:szCs w:val="24"/>
        </w:rPr>
        <w:t>CBT</w:t>
      </w:r>
      <w:r>
        <w:rPr>
          <w:sz w:val="24"/>
          <w:szCs w:val="24"/>
        </w:rPr>
        <w:t>抑制</w:t>
      </w:r>
      <w:r>
        <w:rPr>
          <w:sz w:val="24"/>
          <w:szCs w:val="24"/>
        </w:rPr>
        <w:t>ACC</w:t>
      </w:r>
      <w:r>
        <w:rPr>
          <w:sz w:val="24"/>
          <w:szCs w:val="24"/>
        </w:rPr>
        <w:t>脑区的活动，改变</w:t>
      </w:r>
      <w:r>
        <w:rPr>
          <w:sz w:val="24"/>
          <w:szCs w:val="24"/>
        </w:rPr>
        <w:t>ACC</w:t>
      </w:r>
      <w:r>
        <w:rPr>
          <w:sz w:val="24"/>
          <w:szCs w:val="24"/>
        </w:rPr>
        <w:t>与其它脑区</w:t>
      </w:r>
      <w:r>
        <w:rPr>
          <w:rFonts w:hint="eastAsia"/>
          <w:sz w:val="24"/>
          <w:szCs w:val="24"/>
        </w:rPr>
        <w:t>(</w:t>
      </w:r>
      <w:r>
        <w:rPr>
          <w:sz w:val="24"/>
          <w:szCs w:val="24"/>
        </w:rPr>
        <w:t>OFC</w:t>
      </w:r>
      <w:r w:rsidR="0053764B">
        <w:rPr>
          <w:rFonts w:hint="eastAsia"/>
          <w:sz w:val="24"/>
          <w:szCs w:val="24"/>
        </w:rPr>
        <w:t>，</w:t>
      </w:r>
      <w:r>
        <w:rPr>
          <w:rFonts w:hint="eastAsia"/>
          <w:sz w:val="24"/>
          <w:szCs w:val="24"/>
        </w:rPr>
        <w:t>D</w:t>
      </w:r>
      <w:r>
        <w:rPr>
          <w:sz w:val="24"/>
          <w:szCs w:val="24"/>
        </w:rPr>
        <w:t>LPFC</w:t>
      </w:r>
      <w:r w:rsidR="0053764B">
        <w:rPr>
          <w:rFonts w:hint="eastAsia"/>
          <w:sz w:val="24"/>
          <w:szCs w:val="24"/>
        </w:rPr>
        <w:t>，</w:t>
      </w:r>
      <w:proofErr w:type="spellStart"/>
      <w:r>
        <w:rPr>
          <w:sz w:val="24"/>
          <w:szCs w:val="24"/>
        </w:rPr>
        <w:t>mPFC</w:t>
      </w:r>
      <w:proofErr w:type="spellEnd"/>
      <w:r w:rsidR="00DC7C7F">
        <w:rPr>
          <w:rFonts w:hint="eastAsia"/>
          <w:sz w:val="24"/>
          <w:szCs w:val="24"/>
        </w:rPr>
        <w:t>)</w:t>
      </w:r>
      <w:r>
        <w:rPr>
          <w:sz w:val="24"/>
          <w:szCs w:val="24"/>
        </w:rPr>
        <w:t>之间的异常的神经网络，改善成人</w:t>
      </w:r>
      <w:r>
        <w:rPr>
          <w:sz w:val="24"/>
          <w:szCs w:val="24"/>
        </w:rPr>
        <w:t>AN</w:t>
      </w:r>
      <w:r>
        <w:rPr>
          <w:bCs/>
          <w:sz w:val="24"/>
          <w:szCs w:val="24"/>
        </w:rPr>
        <w:t>的述情障碍，从而提高团体</w:t>
      </w:r>
      <w:r>
        <w:rPr>
          <w:bCs/>
          <w:sz w:val="24"/>
          <w:szCs w:val="24"/>
        </w:rPr>
        <w:t>CBT</w:t>
      </w:r>
      <w:r>
        <w:rPr>
          <w:sz w:val="24"/>
          <w:szCs w:val="24"/>
        </w:rPr>
        <w:t>的疗效，起到增效作用</w:t>
      </w:r>
      <w:r>
        <w:rPr>
          <w:sz w:val="24"/>
          <w:szCs w:val="24"/>
          <w:lang w:bidi="ar"/>
        </w:rPr>
        <w:t>本项目有</w:t>
      </w:r>
      <w:r>
        <w:rPr>
          <w:color w:val="000000"/>
          <w:kern w:val="0"/>
          <w:sz w:val="24"/>
          <w:szCs w:val="24"/>
        </w:rPr>
        <w:t>充分的</w:t>
      </w:r>
      <w:r>
        <w:rPr>
          <w:sz w:val="24"/>
          <w:szCs w:val="24"/>
          <w:lang w:bidi="ar"/>
        </w:rPr>
        <w:t>立题依据，有明确的</w:t>
      </w:r>
      <w:r>
        <w:rPr>
          <w:color w:val="000000"/>
          <w:kern w:val="0"/>
          <w:sz w:val="24"/>
          <w:szCs w:val="24"/>
        </w:rPr>
        <w:t>前期实验基础支持，并提出理论假说，若能获得资助将有望验证研究假说。</w:t>
      </w:r>
    </w:p>
    <w:p w14:paraId="05DFBEC1" w14:textId="1F941D60" w:rsidR="00863EFC" w:rsidRDefault="009D43E2" w:rsidP="00EC5E14">
      <w:pPr>
        <w:widowControl/>
        <w:spacing w:beforeLines="50" w:before="156" w:afterLines="50" w:after="156" w:line="360" w:lineRule="auto"/>
        <w:jc w:val="left"/>
        <w:rPr>
          <w:b/>
          <w:bCs/>
          <w:color w:val="000000"/>
          <w:kern w:val="0"/>
          <w:sz w:val="24"/>
          <w:szCs w:val="24"/>
        </w:rPr>
      </w:pPr>
      <w:r>
        <w:rPr>
          <w:rFonts w:hint="eastAsia"/>
          <w:b/>
          <w:bCs/>
          <w:color w:val="000000"/>
          <w:kern w:val="0"/>
          <w:sz w:val="24"/>
          <w:szCs w:val="24"/>
        </w:rPr>
        <w:t>(</w:t>
      </w:r>
      <w:r w:rsidR="00056780">
        <w:rPr>
          <w:b/>
          <w:bCs/>
          <w:color w:val="000000"/>
          <w:kern w:val="0"/>
          <w:sz w:val="24"/>
          <w:szCs w:val="24"/>
        </w:rPr>
        <w:t>2</w:t>
      </w:r>
      <w:r>
        <w:rPr>
          <w:b/>
          <w:bCs/>
          <w:color w:val="000000"/>
          <w:kern w:val="0"/>
          <w:sz w:val="24"/>
          <w:szCs w:val="24"/>
        </w:rPr>
        <w:t>)</w:t>
      </w:r>
      <w:r w:rsidR="00056780">
        <w:rPr>
          <w:b/>
          <w:bCs/>
          <w:color w:val="000000"/>
          <w:kern w:val="0"/>
          <w:sz w:val="24"/>
          <w:szCs w:val="24"/>
        </w:rPr>
        <w:t>技术力量雄厚，技术上可行：</w:t>
      </w:r>
    </w:p>
    <w:p w14:paraId="73A5A7D6" w14:textId="77777777" w:rsidR="00863EFC" w:rsidRDefault="00056780" w:rsidP="00EC5E14">
      <w:pPr>
        <w:widowControl/>
        <w:spacing w:line="360" w:lineRule="auto"/>
        <w:ind w:firstLineChars="200" w:firstLine="480"/>
        <w:jc w:val="left"/>
        <w:rPr>
          <w:sz w:val="24"/>
          <w:szCs w:val="24"/>
          <w:lang w:bidi="ar"/>
        </w:rPr>
      </w:pPr>
      <w:r>
        <w:rPr>
          <w:sz w:val="24"/>
          <w:szCs w:val="24"/>
          <w:lang w:bidi="ar"/>
        </w:rPr>
        <w:t>研究依托于上海市精神卫生中心，在影像学研究方面，具有完善的设备与成熟的技术，具备专业的影像数据处理分析团队，可保证磁共振数据的采集及分析，保证研究的顺利进行。上海市精神卫生中心拥有专业的心理治疗师团队，</w:t>
      </w:r>
      <w:r>
        <w:rPr>
          <w:sz w:val="24"/>
          <w:szCs w:val="24"/>
        </w:rPr>
        <w:t>前期已开展团体</w:t>
      </w:r>
      <w:r>
        <w:rPr>
          <w:sz w:val="24"/>
          <w:szCs w:val="24"/>
        </w:rPr>
        <w:t>CBT</w:t>
      </w:r>
      <w:r>
        <w:rPr>
          <w:sz w:val="24"/>
          <w:szCs w:val="24"/>
        </w:rPr>
        <w:t>治疗的临床及研究工作，并已编制</w:t>
      </w:r>
      <w:r>
        <w:rPr>
          <w:sz w:val="24"/>
          <w:szCs w:val="24"/>
        </w:rPr>
        <w:t>12</w:t>
      </w:r>
      <w:r>
        <w:rPr>
          <w:sz w:val="24"/>
          <w:szCs w:val="24"/>
        </w:rPr>
        <w:t>次的团体</w:t>
      </w:r>
      <w:r>
        <w:rPr>
          <w:sz w:val="24"/>
          <w:szCs w:val="24"/>
        </w:rPr>
        <w:t>CBT</w:t>
      </w:r>
      <w:r>
        <w:rPr>
          <w:sz w:val="24"/>
          <w:szCs w:val="24"/>
        </w:rPr>
        <w:t>治疗手册，对于</w:t>
      </w:r>
      <w:r>
        <w:rPr>
          <w:sz w:val="24"/>
          <w:szCs w:val="24"/>
        </w:rPr>
        <w:t>CBT</w:t>
      </w:r>
      <w:r>
        <w:rPr>
          <w:sz w:val="24"/>
          <w:szCs w:val="24"/>
        </w:rPr>
        <w:t>的实施流程以及质量控制等方面已有扎实的临床和研究基础，并积累了丰富的经验，同时，在治疗实施过程中将定期接受美国资深治疗师的督导，保证治疗的质量。</w:t>
      </w:r>
      <w:r>
        <w:rPr>
          <w:sz w:val="24"/>
          <w:szCs w:val="24"/>
          <w:lang w:bidi="ar"/>
        </w:rPr>
        <w:t>上海市精神卫生中心脑电影像室拥有包括</w:t>
      </w:r>
      <w:proofErr w:type="spellStart"/>
      <w:r>
        <w:rPr>
          <w:sz w:val="24"/>
          <w:szCs w:val="24"/>
          <w:lang w:bidi="ar"/>
        </w:rPr>
        <w:t>dTMS</w:t>
      </w:r>
      <w:proofErr w:type="spellEnd"/>
      <w:r>
        <w:rPr>
          <w:sz w:val="24"/>
          <w:szCs w:val="24"/>
          <w:lang w:bidi="ar"/>
        </w:rPr>
        <w:t>在内的多种物理干预设备、具备成熟的干预技术。上海市精神卫生中心进食障碍诊治中心拥有众多的进食障碍专家，在进食障碍方面的研究处于国内领先水平，在患者临床资料收集、分析、随访等方面具有丰富的经验；可保证病例样本入组和随访的数量和质量，并保证临床资料收集和心理评估的准确性、可靠性。上海市精神卫生中心还具有</w:t>
      </w:r>
      <w:r>
        <w:rPr>
          <w:sz w:val="24"/>
          <w:szCs w:val="24"/>
          <w:lang w:bidi="ar"/>
        </w:rPr>
        <w:t>“</w:t>
      </w:r>
      <w:r>
        <w:rPr>
          <w:sz w:val="24"/>
          <w:szCs w:val="24"/>
          <w:lang w:bidi="ar"/>
        </w:rPr>
        <w:t>上海市重性精神病重点实验室</w:t>
      </w:r>
      <w:r>
        <w:rPr>
          <w:sz w:val="24"/>
          <w:szCs w:val="24"/>
          <w:lang w:bidi="ar"/>
        </w:rPr>
        <w:t>”</w:t>
      </w:r>
      <w:r>
        <w:rPr>
          <w:sz w:val="24"/>
          <w:szCs w:val="24"/>
          <w:lang w:bidi="ar"/>
        </w:rPr>
        <w:t>这一平台，能够支持完成行为学相关实验，以及相应的数据分析。</w:t>
      </w:r>
    </w:p>
    <w:p w14:paraId="35249FA6" w14:textId="47FE4246" w:rsidR="00863EFC" w:rsidRDefault="009D43E2" w:rsidP="00EC5E14">
      <w:pPr>
        <w:widowControl/>
        <w:spacing w:beforeLines="50" w:before="156" w:afterLines="50" w:after="156" w:line="360" w:lineRule="auto"/>
        <w:jc w:val="left"/>
        <w:rPr>
          <w:b/>
          <w:bCs/>
          <w:color w:val="000000"/>
          <w:kern w:val="0"/>
          <w:sz w:val="24"/>
          <w:szCs w:val="24"/>
        </w:rPr>
      </w:pPr>
      <w:r>
        <w:rPr>
          <w:rFonts w:hint="eastAsia"/>
          <w:b/>
          <w:bCs/>
          <w:color w:val="000000"/>
          <w:kern w:val="0"/>
          <w:sz w:val="24"/>
          <w:szCs w:val="24"/>
        </w:rPr>
        <w:t>(</w:t>
      </w:r>
      <w:r w:rsidR="00056780">
        <w:rPr>
          <w:b/>
          <w:bCs/>
          <w:color w:val="000000"/>
          <w:kern w:val="0"/>
          <w:sz w:val="24"/>
          <w:szCs w:val="24"/>
        </w:rPr>
        <w:t>3</w:t>
      </w:r>
      <w:r>
        <w:rPr>
          <w:b/>
          <w:bCs/>
          <w:color w:val="000000"/>
          <w:kern w:val="0"/>
          <w:sz w:val="24"/>
          <w:szCs w:val="24"/>
        </w:rPr>
        <w:t>)</w:t>
      </w:r>
      <w:r w:rsidR="00056780">
        <w:rPr>
          <w:b/>
          <w:bCs/>
          <w:color w:val="000000"/>
          <w:kern w:val="0"/>
          <w:sz w:val="24"/>
          <w:szCs w:val="24"/>
        </w:rPr>
        <w:t>人员配备合理、样本来源充足，操作上可行：</w:t>
      </w:r>
    </w:p>
    <w:p w14:paraId="590D7427" w14:textId="4CF69474" w:rsidR="00863EFC" w:rsidRDefault="00056780" w:rsidP="00EC5E14">
      <w:pPr>
        <w:snapToGrid w:val="0"/>
        <w:spacing w:line="360" w:lineRule="auto"/>
        <w:ind w:firstLineChars="200" w:firstLine="480"/>
        <w:rPr>
          <w:sz w:val="24"/>
          <w:szCs w:val="24"/>
        </w:rPr>
      </w:pPr>
      <w:r>
        <w:rPr>
          <w:color w:val="000000"/>
          <w:kern w:val="0"/>
          <w:sz w:val="24"/>
          <w:szCs w:val="24"/>
        </w:rPr>
        <w:t>在申请人曾负责的</w:t>
      </w:r>
      <w:r>
        <w:rPr>
          <w:color w:val="000000"/>
          <w:kern w:val="0"/>
          <w:sz w:val="24"/>
          <w:szCs w:val="24"/>
        </w:rPr>
        <w:t>2</w:t>
      </w:r>
      <w:r>
        <w:rPr>
          <w:color w:val="000000"/>
          <w:kern w:val="0"/>
          <w:sz w:val="24"/>
          <w:szCs w:val="24"/>
        </w:rPr>
        <w:t>项国家自然科学基金、多项上海市科委、卫健委研究基金的基础上，</w:t>
      </w:r>
      <w:r>
        <w:rPr>
          <w:sz w:val="24"/>
          <w:szCs w:val="24"/>
        </w:rPr>
        <w:t>以及在研的</w:t>
      </w:r>
      <w:r>
        <w:rPr>
          <w:sz w:val="24"/>
          <w:szCs w:val="24"/>
        </w:rPr>
        <w:t>1</w:t>
      </w:r>
      <w:r>
        <w:rPr>
          <w:sz w:val="24"/>
          <w:szCs w:val="24"/>
        </w:rPr>
        <w:t>项国家自然科学基金的基础上，</w:t>
      </w:r>
      <w:r>
        <w:rPr>
          <w:color w:val="000000"/>
          <w:kern w:val="0"/>
          <w:sz w:val="24"/>
          <w:szCs w:val="24"/>
        </w:rPr>
        <w:t>已形成一支包括基础</w:t>
      </w:r>
      <w:r>
        <w:rPr>
          <w:color w:val="000000"/>
          <w:kern w:val="0"/>
          <w:sz w:val="24"/>
          <w:szCs w:val="24"/>
        </w:rPr>
        <w:lastRenderedPageBreak/>
        <w:t>研究人员和临床研究人员在内的研究小组；课题组梯队构成合理，包括高级、中级职称研究者及博士研究生和硕士研究生，科研经验丰富。上海市精神卫生中心门诊量庞大，项目负责人诊治进食障碍在全国具有良好的知名度；医院设有临床心理科进食障碍诊治中心，并有收治进食障碍患者的特色病房，进食障碍诊治中心</w:t>
      </w:r>
      <w:r>
        <w:rPr>
          <w:color w:val="000000"/>
          <w:kern w:val="0"/>
          <w:sz w:val="24"/>
          <w:szCs w:val="24"/>
        </w:rPr>
        <w:t>2022</w:t>
      </w:r>
      <w:r>
        <w:rPr>
          <w:color w:val="000000"/>
          <w:kern w:val="0"/>
          <w:sz w:val="24"/>
          <w:szCs w:val="24"/>
        </w:rPr>
        <w:t>年门诊厌食症初诊患者在</w:t>
      </w:r>
      <w:r>
        <w:rPr>
          <w:color w:val="000000"/>
          <w:kern w:val="0"/>
          <w:sz w:val="24"/>
          <w:szCs w:val="24"/>
        </w:rPr>
        <w:t>320</w:t>
      </w:r>
      <w:r>
        <w:rPr>
          <w:color w:val="000000"/>
          <w:kern w:val="0"/>
          <w:sz w:val="24"/>
          <w:szCs w:val="24"/>
        </w:rPr>
        <w:t>例以上，每年住院厌食症患者</w:t>
      </w:r>
      <w:r>
        <w:rPr>
          <w:color w:val="000000"/>
          <w:kern w:val="0"/>
          <w:sz w:val="24"/>
          <w:szCs w:val="24"/>
        </w:rPr>
        <w:t>200</w:t>
      </w:r>
      <w:r>
        <w:rPr>
          <w:color w:val="000000"/>
          <w:kern w:val="0"/>
          <w:sz w:val="24"/>
          <w:szCs w:val="24"/>
        </w:rPr>
        <w:t>例以上，从</w:t>
      </w:r>
      <w:r w:rsidR="00DC7C7F">
        <w:rPr>
          <w:rFonts w:hint="eastAsia"/>
          <w:color w:val="000000"/>
          <w:kern w:val="0"/>
          <w:sz w:val="24"/>
          <w:szCs w:val="24"/>
        </w:rPr>
        <w:t>“</w:t>
      </w:r>
      <w:r>
        <w:rPr>
          <w:color w:val="000000"/>
          <w:kern w:val="0"/>
          <w:sz w:val="24"/>
          <w:szCs w:val="24"/>
        </w:rPr>
        <w:t>质</w:t>
      </w:r>
      <w:r w:rsidR="00DC7C7F">
        <w:rPr>
          <w:rFonts w:hint="eastAsia"/>
          <w:color w:val="000000"/>
          <w:kern w:val="0"/>
          <w:sz w:val="24"/>
          <w:szCs w:val="24"/>
        </w:rPr>
        <w:t>”</w:t>
      </w:r>
      <w:r>
        <w:rPr>
          <w:color w:val="000000"/>
          <w:kern w:val="0"/>
          <w:sz w:val="24"/>
          <w:szCs w:val="24"/>
        </w:rPr>
        <w:t>和</w:t>
      </w:r>
      <w:r w:rsidR="00DC7C7F">
        <w:rPr>
          <w:rFonts w:hint="eastAsia"/>
          <w:color w:val="000000"/>
          <w:kern w:val="0"/>
          <w:sz w:val="24"/>
          <w:szCs w:val="24"/>
        </w:rPr>
        <w:t>“</w:t>
      </w:r>
      <w:r>
        <w:rPr>
          <w:color w:val="000000"/>
          <w:kern w:val="0"/>
          <w:sz w:val="24"/>
          <w:szCs w:val="24"/>
        </w:rPr>
        <w:t>量</w:t>
      </w:r>
      <w:r w:rsidR="00DC7C7F">
        <w:rPr>
          <w:rFonts w:hint="eastAsia"/>
          <w:color w:val="000000"/>
          <w:kern w:val="0"/>
          <w:sz w:val="24"/>
          <w:szCs w:val="24"/>
        </w:rPr>
        <w:t>”</w:t>
      </w:r>
      <w:r>
        <w:rPr>
          <w:color w:val="000000"/>
          <w:kern w:val="0"/>
          <w:sz w:val="24"/>
          <w:szCs w:val="24"/>
        </w:rPr>
        <w:t>上能保证本项目中的</w:t>
      </w:r>
      <w:r>
        <w:rPr>
          <w:color w:val="000000"/>
          <w:kern w:val="0"/>
          <w:sz w:val="24"/>
          <w:szCs w:val="24"/>
        </w:rPr>
        <w:t>100</w:t>
      </w:r>
      <w:r>
        <w:rPr>
          <w:color w:val="000000"/>
          <w:kern w:val="0"/>
          <w:sz w:val="24"/>
          <w:szCs w:val="24"/>
        </w:rPr>
        <w:t>例未治疗的</w:t>
      </w:r>
      <w:r>
        <w:rPr>
          <w:color w:val="000000"/>
          <w:kern w:val="0"/>
          <w:sz w:val="24"/>
          <w:szCs w:val="24"/>
        </w:rPr>
        <w:t>AN</w:t>
      </w:r>
      <w:r>
        <w:rPr>
          <w:color w:val="000000"/>
          <w:kern w:val="0"/>
          <w:sz w:val="24"/>
          <w:szCs w:val="24"/>
        </w:rPr>
        <w:t>患者的收集，以及对</w:t>
      </w:r>
      <w:r>
        <w:rPr>
          <w:color w:val="000000"/>
          <w:kern w:val="0"/>
          <w:sz w:val="24"/>
          <w:szCs w:val="24"/>
        </w:rPr>
        <w:t>AN</w:t>
      </w:r>
      <w:r>
        <w:rPr>
          <w:color w:val="000000"/>
          <w:kern w:val="0"/>
          <w:sz w:val="24"/>
          <w:szCs w:val="24"/>
        </w:rPr>
        <w:t>患者进行为期</w:t>
      </w:r>
      <w:r>
        <w:rPr>
          <w:color w:val="000000"/>
          <w:kern w:val="0"/>
          <w:sz w:val="24"/>
          <w:szCs w:val="24"/>
        </w:rPr>
        <w:t>18</w:t>
      </w:r>
      <w:r>
        <w:rPr>
          <w:color w:val="000000"/>
          <w:kern w:val="0"/>
          <w:sz w:val="24"/>
          <w:szCs w:val="24"/>
        </w:rPr>
        <w:t>周的随访研究。</w:t>
      </w:r>
      <w:r>
        <w:rPr>
          <w:sz w:val="24"/>
          <w:szCs w:val="24"/>
        </w:rPr>
        <w:t>课题组成员在影像数据处理分析以及和临床资料的综合分析方面积累了丰富的研究经验，可保证本项目的高质量实施，因此，操作上完全可行。</w:t>
      </w:r>
    </w:p>
    <w:p w14:paraId="742DD5A1" w14:textId="77777777" w:rsidR="00863EFC" w:rsidRDefault="00863EFC" w:rsidP="00EC5E14">
      <w:pPr>
        <w:spacing w:line="360" w:lineRule="auto"/>
        <w:rPr>
          <w:color w:val="0070C0"/>
          <w:sz w:val="28"/>
          <w:szCs w:val="28"/>
        </w:rPr>
      </w:pPr>
    </w:p>
    <w:p w14:paraId="1D697D0C" w14:textId="77777777" w:rsidR="00863EFC" w:rsidRDefault="00056780" w:rsidP="00EC5E14">
      <w:pPr>
        <w:snapToGrid w:val="0"/>
        <w:spacing w:beforeLines="50" w:before="156" w:afterLines="50" w:after="156" w:line="360" w:lineRule="auto"/>
        <w:rPr>
          <w:rFonts w:eastAsia="楷体"/>
          <w:b/>
          <w:bCs/>
          <w:color w:val="0070C0"/>
          <w:sz w:val="28"/>
          <w:szCs w:val="28"/>
        </w:rPr>
      </w:pPr>
      <w:r>
        <w:rPr>
          <w:rFonts w:eastAsia="楷体"/>
          <w:color w:val="0070C0"/>
          <w:sz w:val="28"/>
          <w:szCs w:val="28"/>
        </w:rPr>
        <w:t>4</w:t>
      </w:r>
      <w:r>
        <w:rPr>
          <w:rFonts w:eastAsia="楷体"/>
          <w:color w:val="0070C0"/>
          <w:sz w:val="28"/>
          <w:szCs w:val="28"/>
        </w:rPr>
        <w:t>．</w:t>
      </w:r>
      <w:r>
        <w:rPr>
          <w:rFonts w:eastAsia="楷体"/>
          <w:b/>
          <w:bCs/>
          <w:color w:val="0070C0"/>
          <w:sz w:val="28"/>
          <w:szCs w:val="28"/>
        </w:rPr>
        <w:t>本项目的特色与创新之处；</w:t>
      </w:r>
    </w:p>
    <w:p w14:paraId="72EEFD10" w14:textId="23D6D07C" w:rsidR="00863EFC" w:rsidRDefault="009D43E2" w:rsidP="00EC5E14">
      <w:pPr>
        <w:snapToGrid w:val="0"/>
        <w:spacing w:line="360" w:lineRule="auto"/>
        <w:ind w:firstLineChars="196" w:firstLine="472"/>
        <w:rPr>
          <w:b/>
          <w:bCs/>
          <w:sz w:val="24"/>
          <w:szCs w:val="24"/>
        </w:rPr>
      </w:pPr>
      <w:r>
        <w:rPr>
          <w:rFonts w:hint="eastAsia"/>
          <w:b/>
          <w:bCs/>
          <w:sz w:val="24"/>
          <w:szCs w:val="24"/>
        </w:rPr>
        <w:t>(</w:t>
      </w:r>
      <w:r w:rsidR="00056780">
        <w:rPr>
          <w:b/>
          <w:bCs/>
          <w:sz w:val="24"/>
          <w:szCs w:val="24"/>
        </w:rPr>
        <w:t>1</w:t>
      </w:r>
      <w:r>
        <w:rPr>
          <w:b/>
          <w:bCs/>
          <w:sz w:val="24"/>
          <w:szCs w:val="24"/>
        </w:rPr>
        <w:t>)</w:t>
      </w:r>
      <w:r w:rsidR="00B23394">
        <w:rPr>
          <w:rFonts w:hint="eastAsia"/>
          <w:b/>
          <w:bCs/>
          <w:sz w:val="24"/>
          <w:szCs w:val="24"/>
        </w:rPr>
        <w:t>学术思想创新：</w:t>
      </w:r>
      <w:r w:rsidR="00056780">
        <w:rPr>
          <w:b/>
          <w:bCs/>
          <w:sz w:val="24"/>
          <w:szCs w:val="24"/>
        </w:rPr>
        <w:t>国内外首次</w:t>
      </w:r>
      <w:r w:rsidR="00B23394">
        <w:rPr>
          <w:rFonts w:hint="eastAsia"/>
          <w:b/>
          <w:bCs/>
          <w:sz w:val="24"/>
          <w:szCs w:val="24"/>
        </w:rPr>
        <w:t>提出</w:t>
      </w:r>
      <w:r w:rsidR="00B23394">
        <w:rPr>
          <w:rFonts w:hint="eastAsia"/>
          <w:b/>
          <w:bCs/>
          <w:sz w:val="24"/>
          <w:szCs w:val="24"/>
        </w:rPr>
        <w:t>A</w:t>
      </w:r>
      <w:r w:rsidR="00B23394">
        <w:rPr>
          <w:b/>
          <w:bCs/>
          <w:sz w:val="24"/>
          <w:szCs w:val="24"/>
        </w:rPr>
        <w:t>N</w:t>
      </w:r>
      <w:r w:rsidR="00B23394">
        <w:rPr>
          <w:rFonts w:hint="eastAsia"/>
          <w:b/>
          <w:bCs/>
          <w:sz w:val="24"/>
          <w:szCs w:val="24"/>
        </w:rPr>
        <w:t>发病的“</w:t>
      </w:r>
      <w:r w:rsidR="00B23394">
        <w:rPr>
          <w:rFonts w:hint="eastAsia"/>
          <w:b/>
          <w:bCs/>
          <w:sz w:val="24"/>
          <w:szCs w:val="24"/>
        </w:rPr>
        <w:t>A</w:t>
      </w:r>
      <w:r w:rsidR="00B23394">
        <w:rPr>
          <w:b/>
          <w:bCs/>
          <w:sz w:val="24"/>
          <w:szCs w:val="24"/>
        </w:rPr>
        <w:t>N</w:t>
      </w:r>
      <w:r w:rsidR="00B23394">
        <w:rPr>
          <w:rFonts w:hint="eastAsia"/>
          <w:b/>
          <w:bCs/>
          <w:sz w:val="24"/>
          <w:szCs w:val="24"/>
        </w:rPr>
        <w:t>-A</w:t>
      </w:r>
      <w:r w:rsidR="00B23394">
        <w:rPr>
          <w:b/>
          <w:bCs/>
          <w:sz w:val="24"/>
          <w:szCs w:val="24"/>
        </w:rPr>
        <w:t>CC</w:t>
      </w:r>
      <w:r w:rsidR="00B23394">
        <w:rPr>
          <w:rFonts w:hint="eastAsia"/>
          <w:b/>
          <w:bCs/>
          <w:sz w:val="24"/>
          <w:szCs w:val="24"/>
        </w:rPr>
        <w:t>病理网络”假说，通过横断面研究结合纵向随访研究</w:t>
      </w:r>
      <w:r w:rsidR="00056780">
        <w:rPr>
          <w:b/>
          <w:bCs/>
          <w:sz w:val="24"/>
          <w:szCs w:val="24"/>
        </w:rPr>
        <w:t>，</w:t>
      </w:r>
      <w:r w:rsidR="00B23394">
        <w:rPr>
          <w:rFonts w:hint="eastAsia"/>
          <w:b/>
          <w:bCs/>
          <w:sz w:val="24"/>
          <w:szCs w:val="24"/>
        </w:rPr>
        <w:t>验证该假说</w:t>
      </w:r>
      <w:r w:rsidR="00056780">
        <w:rPr>
          <w:b/>
          <w:bCs/>
          <w:sz w:val="24"/>
          <w:szCs w:val="24"/>
        </w:rPr>
        <w:t>。</w:t>
      </w:r>
    </w:p>
    <w:p w14:paraId="556F487F" w14:textId="77777777" w:rsidR="00863EFC" w:rsidRDefault="00056780" w:rsidP="00EC5E14">
      <w:pPr>
        <w:snapToGrid w:val="0"/>
        <w:spacing w:line="360" w:lineRule="auto"/>
        <w:ind w:firstLineChars="196" w:firstLine="470"/>
        <w:rPr>
          <w:sz w:val="24"/>
          <w:szCs w:val="24"/>
        </w:rPr>
      </w:pPr>
      <w:r>
        <w:rPr>
          <w:sz w:val="24"/>
          <w:szCs w:val="24"/>
        </w:rPr>
        <w:t>本项目</w:t>
      </w:r>
      <w:r w:rsidR="00684EA2">
        <w:rPr>
          <w:rFonts w:hint="eastAsia"/>
          <w:sz w:val="24"/>
          <w:szCs w:val="24"/>
        </w:rPr>
        <w:t>在前期基础和文献复习的基础上，</w:t>
      </w:r>
      <w:r w:rsidR="00684EA2" w:rsidRPr="00684EA2">
        <w:rPr>
          <w:bCs/>
          <w:sz w:val="24"/>
          <w:szCs w:val="24"/>
        </w:rPr>
        <w:t>首次</w:t>
      </w:r>
      <w:r w:rsidR="00684EA2" w:rsidRPr="00684EA2">
        <w:rPr>
          <w:rFonts w:hint="eastAsia"/>
          <w:bCs/>
          <w:sz w:val="24"/>
          <w:szCs w:val="24"/>
        </w:rPr>
        <w:t>提出</w:t>
      </w:r>
      <w:r w:rsidR="00684EA2" w:rsidRPr="00684EA2">
        <w:rPr>
          <w:rFonts w:hint="eastAsia"/>
          <w:bCs/>
          <w:sz w:val="24"/>
          <w:szCs w:val="24"/>
        </w:rPr>
        <w:t>A</w:t>
      </w:r>
      <w:r w:rsidR="00684EA2" w:rsidRPr="00684EA2">
        <w:rPr>
          <w:bCs/>
          <w:sz w:val="24"/>
          <w:szCs w:val="24"/>
        </w:rPr>
        <w:t>N</w:t>
      </w:r>
      <w:r w:rsidR="00684EA2" w:rsidRPr="00684EA2">
        <w:rPr>
          <w:rFonts w:hint="eastAsia"/>
          <w:bCs/>
          <w:sz w:val="24"/>
          <w:szCs w:val="24"/>
        </w:rPr>
        <w:t>发病的“</w:t>
      </w:r>
      <w:r w:rsidR="00684EA2" w:rsidRPr="00684EA2">
        <w:rPr>
          <w:rFonts w:hint="eastAsia"/>
          <w:bCs/>
          <w:sz w:val="24"/>
          <w:szCs w:val="24"/>
        </w:rPr>
        <w:t>A</w:t>
      </w:r>
      <w:r w:rsidR="00684EA2" w:rsidRPr="00684EA2">
        <w:rPr>
          <w:bCs/>
          <w:sz w:val="24"/>
          <w:szCs w:val="24"/>
        </w:rPr>
        <w:t>N</w:t>
      </w:r>
      <w:r w:rsidR="00684EA2" w:rsidRPr="00684EA2">
        <w:rPr>
          <w:rFonts w:hint="eastAsia"/>
          <w:bCs/>
          <w:sz w:val="24"/>
          <w:szCs w:val="24"/>
        </w:rPr>
        <w:t>-A</w:t>
      </w:r>
      <w:r w:rsidR="00684EA2" w:rsidRPr="00684EA2">
        <w:rPr>
          <w:bCs/>
          <w:sz w:val="24"/>
          <w:szCs w:val="24"/>
        </w:rPr>
        <w:t>CC</w:t>
      </w:r>
      <w:r w:rsidR="00684EA2" w:rsidRPr="00684EA2">
        <w:rPr>
          <w:rFonts w:hint="eastAsia"/>
          <w:bCs/>
          <w:sz w:val="24"/>
          <w:szCs w:val="24"/>
        </w:rPr>
        <w:t>病理网络”假说</w:t>
      </w:r>
      <w:r w:rsidR="00684EA2">
        <w:rPr>
          <w:rFonts w:hint="eastAsia"/>
          <w:bCs/>
          <w:sz w:val="24"/>
          <w:szCs w:val="24"/>
        </w:rPr>
        <w:t>。</w:t>
      </w:r>
      <w:r>
        <w:rPr>
          <w:rFonts w:hint="eastAsia"/>
          <w:sz w:val="24"/>
          <w:szCs w:val="24"/>
        </w:rPr>
        <w:t>横断面</w:t>
      </w:r>
      <w:r w:rsidR="00684EA2">
        <w:rPr>
          <w:rFonts w:hint="eastAsia"/>
          <w:sz w:val="24"/>
          <w:szCs w:val="24"/>
        </w:rPr>
        <w:t>比较</w:t>
      </w:r>
      <w:r w:rsidR="00684EA2">
        <w:rPr>
          <w:rFonts w:hint="eastAsia"/>
          <w:sz w:val="24"/>
          <w:szCs w:val="24"/>
        </w:rPr>
        <w:t>A</w:t>
      </w:r>
      <w:r w:rsidR="00684EA2">
        <w:rPr>
          <w:sz w:val="24"/>
          <w:szCs w:val="24"/>
        </w:rPr>
        <w:t>N</w:t>
      </w:r>
      <w:r w:rsidR="00684EA2">
        <w:rPr>
          <w:rFonts w:hint="eastAsia"/>
          <w:sz w:val="24"/>
          <w:szCs w:val="24"/>
        </w:rPr>
        <w:t>患者和健康对照的</w:t>
      </w:r>
      <w:r>
        <w:rPr>
          <w:sz w:val="24"/>
          <w:szCs w:val="24"/>
        </w:rPr>
        <w:t>行为学和</w:t>
      </w:r>
      <w:r w:rsidR="008835FF">
        <w:rPr>
          <w:rFonts w:hint="eastAsia"/>
          <w:sz w:val="24"/>
          <w:szCs w:val="24"/>
        </w:rPr>
        <w:t>f</w:t>
      </w:r>
      <w:r w:rsidR="00DD4AFB">
        <w:rPr>
          <w:rFonts w:hint="eastAsia"/>
          <w:sz w:val="24"/>
          <w:szCs w:val="24"/>
        </w:rPr>
        <w:t>M</w:t>
      </w:r>
      <w:r w:rsidR="00DD4AFB">
        <w:rPr>
          <w:sz w:val="24"/>
          <w:szCs w:val="24"/>
        </w:rPr>
        <w:t>RI</w:t>
      </w:r>
      <w:r w:rsidR="00684EA2">
        <w:rPr>
          <w:rFonts w:hint="eastAsia"/>
          <w:sz w:val="24"/>
          <w:szCs w:val="24"/>
        </w:rPr>
        <w:t>测量数据，</w:t>
      </w:r>
      <w:r>
        <w:rPr>
          <w:rFonts w:hint="eastAsia"/>
          <w:sz w:val="24"/>
          <w:szCs w:val="24"/>
        </w:rPr>
        <w:t>对</w:t>
      </w:r>
      <w:r>
        <w:rPr>
          <w:sz w:val="24"/>
          <w:szCs w:val="24"/>
        </w:rPr>
        <w:t>ACC</w:t>
      </w:r>
      <w:r>
        <w:rPr>
          <w:sz w:val="24"/>
          <w:szCs w:val="24"/>
        </w:rPr>
        <w:t>脑区</w:t>
      </w:r>
      <w:r w:rsidR="00DD4AFB">
        <w:rPr>
          <w:rFonts w:hint="eastAsia"/>
          <w:sz w:val="24"/>
          <w:szCs w:val="24"/>
        </w:rPr>
        <w:t>活动</w:t>
      </w:r>
      <w:r>
        <w:rPr>
          <w:rFonts w:hint="eastAsia"/>
          <w:sz w:val="24"/>
          <w:szCs w:val="24"/>
        </w:rPr>
        <w:t>及</w:t>
      </w:r>
      <w:r w:rsidR="00DD4AFB">
        <w:rPr>
          <w:rFonts w:hint="eastAsia"/>
          <w:sz w:val="24"/>
          <w:szCs w:val="24"/>
        </w:rPr>
        <w:t>其</w:t>
      </w:r>
      <w:r>
        <w:rPr>
          <w:rFonts w:hint="eastAsia"/>
          <w:sz w:val="24"/>
          <w:szCs w:val="24"/>
        </w:rPr>
        <w:t>相关脑网络进行</w:t>
      </w:r>
      <w:r>
        <w:rPr>
          <w:sz w:val="24"/>
          <w:szCs w:val="24"/>
        </w:rPr>
        <w:t>综合分析，并且从治疗</w:t>
      </w:r>
      <w:r w:rsidR="00684EA2">
        <w:rPr>
          <w:rFonts w:hint="eastAsia"/>
          <w:sz w:val="24"/>
          <w:szCs w:val="24"/>
        </w:rPr>
        <w:t>纵向</w:t>
      </w:r>
      <w:r w:rsidR="00DD4AFB">
        <w:rPr>
          <w:rFonts w:hint="eastAsia"/>
          <w:sz w:val="24"/>
          <w:szCs w:val="24"/>
        </w:rPr>
        <w:t>随访</w:t>
      </w:r>
      <w:r>
        <w:rPr>
          <w:sz w:val="24"/>
          <w:szCs w:val="24"/>
        </w:rPr>
        <w:t>角度</w:t>
      </w:r>
      <w:r>
        <w:rPr>
          <w:rFonts w:hint="eastAsia"/>
          <w:sz w:val="24"/>
          <w:szCs w:val="24"/>
          <w:lang w:bidi="ar"/>
        </w:rPr>
        <w:t>探索</w:t>
      </w:r>
      <w:r>
        <w:rPr>
          <w:sz w:val="24"/>
          <w:szCs w:val="24"/>
          <w:lang w:bidi="ar"/>
        </w:rPr>
        <w:t>AN</w:t>
      </w:r>
      <w:r>
        <w:rPr>
          <w:rFonts w:hint="eastAsia"/>
          <w:sz w:val="24"/>
          <w:szCs w:val="24"/>
          <w:lang w:bidi="ar"/>
        </w:rPr>
        <w:t>患者进食障碍核心症状改善与</w:t>
      </w:r>
      <w:r>
        <w:rPr>
          <w:sz w:val="24"/>
          <w:szCs w:val="24"/>
          <w:lang w:bidi="ar"/>
        </w:rPr>
        <w:t>ACC</w:t>
      </w:r>
      <w:r w:rsidR="00DD4AFB">
        <w:rPr>
          <w:rFonts w:hint="eastAsia"/>
          <w:sz w:val="24"/>
          <w:szCs w:val="24"/>
          <w:lang w:bidi="ar"/>
        </w:rPr>
        <w:t>活动降低</w:t>
      </w:r>
      <w:r>
        <w:rPr>
          <w:rFonts w:hint="eastAsia"/>
          <w:sz w:val="24"/>
          <w:szCs w:val="24"/>
          <w:lang w:bidi="ar"/>
        </w:rPr>
        <w:t>之间的关系</w:t>
      </w:r>
      <w:r>
        <w:rPr>
          <w:rFonts w:hint="eastAsia"/>
          <w:color w:val="000000"/>
          <w:sz w:val="24"/>
          <w:szCs w:val="24"/>
          <w:lang w:bidi="ar"/>
        </w:rPr>
        <w:t>，</w:t>
      </w:r>
      <w:r>
        <w:rPr>
          <w:sz w:val="24"/>
          <w:szCs w:val="24"/>
        </w:rPr>
        <w:t>深入阐述</w:t>
      </w:r>
      <w:r w:rsidR="00DD4AFB" w:rsidRPr="00CD0AB4">
        <w:rPr>
          <w:rFonts w:hint="eastAsia"/>
          <w:bCs/>
          <w:sz w:val="24"/>
          <w:szCs w:val="24"/>
        </w:rPr>
        <w:t>A</w:t>
      </w:r>
      <w:r w:rsidR="00DD4AFB" w:rsidRPr="00CD0AB4">
        <w:rPr>
          <w:bCs/>
          <w:sz w:val="24"/>
          <w:szCs w:val="24"/>
        </w:rPr>
        <w:t>N</w:t>
      </w:r>
      <w:r w:rsidR="00DD4AFB" w:rsidRPr="00CD0AB4">
        <w:rPr>
          <w:rFonts w:hint="eastAsia"/>
          <w:bCs/>
          <w:sz w:val="24"/>
          <w:szCs w:val="24"/>
        </w:rPr>
        <w:t>发病的“</w:t>
      </w:r>
      <w:r w:rsidR="00DD4AFB" w:rsidRPr="00CD0AB4">
        <w:rPr>
          <w:rFonts w:hint="eastAsia"/>
          <w:bCs/>
          <w:sz w:val="24"/>
          <w:szCs w:val="24"/>
        </w:rPr>
        <w:t>A</w:t>
      </w:r>
      <w:r w:rsidR="00DD4AFB" w:rsidRPr="00CD0AB4">
        <w:rPr>
          <w:bCs/>
          <w:sz w:val="24"/>
          <w:szCs w:val="24"/>
        </w:rPr>
        <w:t>N</w:t>
      </w:r>
      <w:r w:rsidR="00DD4AFB" w:rsidRPr="00CD0AB4">
        <w:rPr>
          <w:rFonts w:hint="eastAsia"/>
          <w:bCs/>
          <w:sz w:val="24"/>
          <w:szCs w:val="24"/>
        </w:rPr>
        <w:t>-A</w:t>
      </w:r>
      <w:r w:rsidR="00DD4AFB" w:rsidRPr="00CD0AB4">
        <w:rPr>
          <w:bCs/>
          <w:sz w:val="24"/>
          <w:szCs w:val="24"/>
        </w:rPr>
        <w:t>CC</w:t>
      </w:r>
      <w:r w:rsidR="00DD4AFB" w:rsidRPr="00CD0AB4">
        <w:rPr>
          <w:rFonts w:hint="eastAsia"/>
          <w:bCs/>
          <w:sz w:val="24"/>
          <w:szCs w:val="24"/>
        </w:rPr>
        <w:t>病理网络”</w:t>
      </w:r>
      <w:r>
        <w:rPr>
          <w:sz w:val="24"/>
          <w:szCs w:val="24"/>
        </w:rPr>
        <w:t>神经机制。</w:t>
      </w:r>
    </w:p>
    <w:p w14:paraId="293D0961" w14:textId="3DA17FAF" w:rsidR="00863EFC" w:rsidRDefault="009D43E2" w:rsidP="00EC5E14">
      <w:pPr>
        <w:snapToGrid w:val="0"/>
        <w:spacing w:line="360" w:lineRule="auto"/>
        <w:ind w:firstLineChars="196" w:firstLine="472"/>
        <w:rPr>
          <w:b/>
          <w:bCs/>
          <w:sz w:val="24"/>
          <w:szCs w:val="24"/>
        </w:rPr>
      </w:pPr>
      <w:r>
        <w:rPr>
          <w:rFonts w:hint="eastAsia"/>
          <w:b/>
          <w:bCs/>
          <w:sz w:val="24"/>
          <w:szCs w:val="24"/>
        </w:rPr>
        <w:t>(</w:t>
      </w:r>
      <w:r w:rsidR="00056780">
        <w:rPr>
          <w:b/>
          <w:bCs/>
          <w:sz w:val="24"/>
          <w:szCs w:val="24"/>
        </w:rPr>
        <w:t>2</w:t>
      </w:r>
      <w:r>
        <w:rPr>
          <w:b/>
          <w:bCs/>
          <w:sz w:val="24"/>
          <w:szCs w:val="24"/>
        </w:rPr>
        <w:t>)</w:t>
      </w:r>
      <w:r w:rsidR="00B23394">
        <w:rPr>
          <w:rFonts w:hint="eastAsia"/>
          <w:b/>
          <w:bCs/>
          <w:sz w:val="24"/>
          <w:szCs w:val="24"/>
        </w:rPr>
        <w:t>技术上创新：</w:t>
      </w:r>
      <w:r w:rsidR="00056780">
        <w:rPr>
          <w:rFonts w:hint="eastAsia"/>
          <w:b/>
          <w:bCs/>
          <w:sz w:val="24"/>
          <w:szCs w:val="24"/>
        </w:rPr>
        <w:t>国内外首次采用团体</w:t>
      </w:r>
      <w:r w:rsidR="00056780">
        <w:rPr>
          <w:rFonts w:hint="eastAsia"/>
          <w:b/>
          <w:bCs/>
          <w:sz w:val="24"/>
          <w:szCs w:val="24"/>
        </w:rPr>
        <w:t>CBT</w:t>
      </w:r>
      <w:r w:rsidR="00056780">
        <w:rPr>
          <w:rFonts w:hint="eastAsia"/>
          <w:b/>
          <w:bCs/>
          <w:sz w:val="24"/>
          <w:szCs w:val="24"/>
        </w:rPr>
        <w:t>心理治疗联合物理干预技术</w:t>
      </w:r>
      <w:proofErr w:type="spellStart"/>
      <w:r w:rsidR="00056780">
        <w:rPr>
          <w:rFonts w:hint="eastAsia"/>
          <w:b/>
          <w:bCs/>
          <w:sz w:val="24"/>
          <w:szCs w:val="24"/>
        </w:rPr>
        <w:t>dTMS</w:t>
      </w:r>
      <w:proofErr w:type="spellEnd"/>
      <w:r w:rsidR="00056780">
        <w:rPr>
          <w:rFonts w:hint="eastAsia"/>
          <w:b/>
          <w:bCs/>
          <w:sz w:val="24"/>
          <w:szCs w:val="24"/>
        </w:rPr>
        <w:t>治疗</w:t>
      </w:r>
      <w:r w:rsidR="00056780">
        <w:rPr>
          <w:rFonts w:hint="eastAsia"/>
          <w:b/>
          <w:bCs/>
          <w:sz w:val="24"/>
          <w:szCs w:val="24"/>
        </w:rPr>
        <w:t>AN</w:t>
      </w:r>
      <w:r w:rsidR="00056780">
        <w:rPr>
          <w:rFonts w:hint="eastAsia"/>
          <w:b/>
          <w:bCs/>
          <w:sz w:val="24"/>
          <w:szCs w:val="24"/>
        </w:rPr>
        <w:t>，明确</w:t>
      </w:r>
      <w:r w:rsidR="00056780" w:rsidRPr="00CD0AB4">
        <w:rPr>
          <w:rFonts w:hint="eastAsia"/>
          <w:b/>
          <w:bCs/>
          <w:sz w:val="24"/>
          <w:szCs w:val="24"/>
          <w:lang w:bidi="ar"/>
        </w:rPr>
        <w:t>团体</w:t>
      </w:r>
      <w:r w:rsidR="00056780" w:rsidRPr="00CD0AB4">
        <w:rPr>
          <w:b/>
          <w:bCs/>
          <w:sz w:val="24"/>
          <w:szCs w:val="24"/>
          <w:lang w:bidi="ar"/>
        </w:rPr>
        <w:t>CBT</w:t>
      </w:r>
      <w:r w:rsidR="00056780" w:rsidRPr="00CD0AB4">
        <w:rPr>
          <w:rFonts w:hint="eastAsia"/>
          <w:b/>
          <w:bCs/>
          <w:sz w:val="24"/>
          <w:szCs w:val="24"/>
          <w:lang w:bidi="ar"/>
        </w:rPr>
        <w:t>联合</w:t>
      </w:r>
      <w:proofErr w:type="spellStart"/>
      <w:r w:rsidR="00056780" w:rsidRPr="00CD0AB4">
        <w:rPr>
          <w:b/>
          <w:bCs/>
          <w:sz w:val="24"/>
          <w:szCs w:val="24"/>
          <w:lang w:bidi="ar"/>
        </w:rPr>
        <w:t>dTMS</w:t>
      </w:r>
      <w:proofErr w:type="spellEnd"/>
      <w:r w:rsidR="00056780" w:rsidRPr="00CD0AB4">
        <w:rPr>
          <w:rFonts w:hint="eastAsia"/>
          <w:b/>
          <w:bCs/>
          <w:sz w:val="24"/>
          <w:szCs w:val="24"/>
          <w:lang w:bidi="ar"/>
        </w:rPr>
        <w:t>治疗的疗效优于单一的团体</w:t>
      </w:r>
      <w:r w:rsidR="00056780" w:rsidRPr="00CD0AB4">
        <w:rPr>
          <w:b/>
          <w:bCs/>
          <w:sz w:val="24"/>
          <w:szCs w:val="24"/>
          <w:lang w:bidi="ar"/>
        </w:rPr>
        <w:t>CBT</w:t>
      </w:r>
      <w:r w:rsidR="00056780" w:rsidRPr="00CD0AB4">
        <w:rPr>
          <w:rFonts w:hint="eastAsia"/>
          <w:b/>
          <w:bCs/>
          <w:sz w:val="24"/>
          <w:szCs w:val="24"/>
          <w:lang w:bidi="ar"/>
        </w:rPr>
        <w:t>治疗</w:t>
      </w:r>
      <w:r w:rsidR="00B23394">
        <w:rPr>
          <w:rFonts w:hint="eastAsia"/>
          <w:b/>
          <w:bCs/>
          <w:sz w:val="24"/>
          <w:szCs w:val="24"/>
          <w:lang w:bidi="ar"/>
        </w:rPr>
        <w:t>。</w:t>
      </w:r>
    </w:p>
    <w:p w14:paraId="259D8E87" w14:textId="77777777" w:rsidR="00863EFC" w:rsidRDefault="00056780" w:rsidP="00EC5E14">
      <w:pPr>
        <w:snapToGrid w:val="0"/>
        <w:spacing w:line="360" w:lineRule="auto"/>
        <w:ind w:firstLineChars="196" w:firstLine="470"/>
        <w:rPr>
          <w:sz w:val="24"/>
          <w:szCs w:val="24"/>
        </w:rPr>
      </w:pPr>
      <w:r>
        <w:rPr>
          <w:sz w:val="24"/>
          <w:szCs w:val="24"/>
        </w:rPr>
        <w:t>本项目采用随机对照</w:t>
      </w:r>
      <w:r>
        <w:rPr>
          <w:rFonts w:hint="eastAsia"/>
          <w:sz w:val="24"/>
          <w:szCs w:val="24"/>
        </w:rPr>
        <w:t>结合纵向随访的</w:t>
      </w:r>
      <w:r>
        <w:rPr>
          <w:sz w:val="24"/>
          <w:szCs w:val="24"/>
        </w:rPr>
        <w:t>研究设计，将</w:t>
      </w:r>
      <w:r>
        <w:rPr>
          <w:sz w:val="24"/>
          <w:szCs w:val="24"/>
        </w:rPr>
        <w:t>AN</w:t>
      </w:r>
      <w:r>
        <w:rPr>
          <w:sz w:val="24"/>
          <w:szCs w:val="24"/>
        </w:rPr>
        <w:t>患者按照</w:t>
      </w:r>
      <w:r>
        <w:rPr>
          <w:sz w:val="24"/>
          <w:szCs w:val="24"/>
        </w:rPr>
        <w:t>1:1</w:t>
      </w:r>
      <w:r>
        <w:rPr>
          <w:sz w:val="24"/>
          <w:szCs w:val="24"/>
        </w:rPr>
        <w:t>随机分为</w:t>
      </w:r>
      <w:proofErr w:type="spellStart"/>
      <w:r>
        <w:rPr>
          <w:sz w:val="24"/>
          <w:szCs w:val="24"/>
        </w:rPr>
        <w:t>CBT+dTMS</w:t>
      </w:r>
      <w:proofErr w:type="spellEnd"/>
      <w:r>
        <w:rPr>
          <w:sz w:val="24"/>
          <w:szCs w:val="24"/>
        </w:rPr>
        <w:t>治疗组和</w:t>
      </w:r>
      <w:r>
        <w:rPr>
          <w:sz w:val="24"/>
          <w:szCs w:val="24"/>
        </w:rPr>
        <w:t>CBT+</w:t>
      </w:r>
      <w:r>
        <w:rPr>
          <w:sz w:val="24"/>
          <w:szCs w:val="24"/>
        </w:rPr>
        <w:t>伪刺激组，</w:t>
      </w:r>
      <w:r>
        <w:rPr>
          <w:rFonts w:hint="eastAsia"/>
          <w:sz w:val="24"/>
          <w:szCs w:val="24"/>
        </w:rPr>
        <w:t>通过为期</w:t>
      </w:r>
      <w:r>
        <w:rPr>
          <w:rFonts w:hint="eastAsia"/>
          <w:sz w:val="24"/>
          <w:szCs w:val="24"/>
        </w:rPr>
        <w:t>6</w:t>
      </w:r>
      <w:r>
        <w:rPr>
          <w:rFonts w:hint="eastAsia"/>
          <w:sz w:val="24"/>
          <w:szCs w:val="24"/>
        </w:rPr>
        <w:t>周的干预随访，</w:t>
      </w:r>
      <w:r w:rsidR="008835FF">
        <w:rPr>
          <w:rFonts w:hint="eastAsia"/>
          <w:sz w:val="24"/>
          <w:szCs w:val="24"/>
        </w:rPr>
        <w:t>明确</w:t>
      </w:r>
      <w:proofErr w:type="spellStart"/>
      <w:r>
        <w:rPr>
          <w:sz w:val="24"/>
          <w:szCs w:val="24"/>
        </w:rPr>
        <w:t>CBT+dTMS</w:t>
      </w:r>
      <w:proofErr w:type="spellEnd"/>
      <w:r>
        <w:rPr>
          <w:sz w:val="24"/>
          <w:szCs w:val="24"/>
        </w:rPr>
        <w:t>联合治疗组的疗效优于单一</w:t>
      </w:r>
      <w:r>
        <w:rPr>
          <w:sz w:val="24"/>
          <w:szCs w:val="24"/>
        </w:rPr>
        <w:t>CBT</w:t>
      </w:r>
      <w:r>
        <w:rPr>
          <w:sz w:val="24"/>
          <w:szCs w:val="24"/>
        </w:rPr>
        <w:t>治疗组</w:t>
      </w:r>
      <w:r w:rsidR="008835FF">
        <w:rPr>
          <w:rFonts w:hint="eastAsia"/>
          <w:sz w:val="24"/>
          <w:szCs w:val="24"/>
        </w:rPr>
        <w:t>。</w:t>
      </w:r>
    </w:p>
    <w:p w14:paraId="2871A50A" w14:textId="7F84C965" w:rsidR="00863EFC" w:rsidRDefault="009D43E2" w:rsidP="00EC5E14">
      <w:pPr>
        <w:snapToGrid w:val="0"/>
        <w:spacing w:line="360" w:lineRule="auto"/>
        <w:ind w:firstLineChars="200" w:firstLine="482"/>
        <w:rPr>
          <w:b/>
          <w:bCs/>
          <w:sz w:val="24"/>
          <w:szCs w:val="24"/>
        </w:rPr>
      </w:pPr>
      <w:r>
        <w:rPr>
          <w:rFonts w:hint="eastAsia"/>
          <w:b/>
          <w:bCs/>
          <w:sz w:val="24"/>
          <w:szCs w:val="24"/>
        </w:rPr>
        <w:t>(</w:t>
      </w:r>
      <w:r w:rsidR="00056780">
        <w:rPr>
          <w:b/>
          <w:bCs/>
          <w:sz w:val="24"/>
          <w:szCs w:val="24"/>
        </w:rPr>
        <w:t>3</w:t>
      </w:r>
      <w:r>
        <w:rPr>
          <w:b/>
          <w:bCs/>
          <w:sz w:val="24"/>
          <w:szCs w:val="24"/>
        </w:rPr>
        <w:t>)</w:t>
      </w:r>
      <w:r w:rsidR="00DD4AFB">
        <w:rPr>
          <w:rFonts w:hint="eastAsia"/>
          <w:b/>
          <w:bCs/>
          <w:sz w:val="24"/>
          <w:szCs w:val="24"/>
        </w:rPr>
        <w:t>预期成果的</w:t>
      </w:r>
      <w:r w:rsidR="008835FF">
        <w:rPr>
          <w:rFonts w:hint="eastAsia"/>
          <w:b/>
          <w:bCs/>
          <w:sz w:val="24"/>
          <w:szCs w:val="24"/>
        </w:rPr>
        <w:t>创新价值：</w:t>
      </w:r>
      <w:r w:rsidR="008835FF" w:rsidRPr="00895564">
        <w:rPr>
          <w:b/>
          <w:bCs/>
          <w:sz w:val="24"/>
          <w:szCs w:val="24"/>
        </w:rPr>
        <w:t>首次</w:t>
      </w:r>
      <w:r w:rsidR="008835FF" w:rsidRPr="00895564">
        <w:rPr>
          <w:rFonts w:hint="eastAsia"/>
          <w:b/>
          <w:bCs/>
          <w:sz w:val="24"/>
          <w:szCs w:val="24"/>
        </w:rPr>
        <w:t>探索</w:t>
      </w:r>
      <w:proofErr w:type="spellStart"/>
      <w:r w:rsidR="008835FF" w:rsidRPr="00895564">
        <w:rPr>
          <w:rFonts w:hint="eastAsia"/>
          <w:b/>
          <w:bCs/>
          <w:sz w:val="24"/>
          <w:szCs w:val="24"/>
        </w:rPr>
        <w:t>d</w:t>
      </w:r>
      <w:r w:rsidR="008835FF" w:rsidRPr="00895564">
        <w:rPr>
          <w:b/>
          <w:bCs/>
          <w:sz w:val="24"/>
          <w:szCs w:val="24"/>
        </w:rPr>
        <w:t>TMS</w:t>
      </w:r>
      <w:proofErr w:type="spellEnd"/>
      <w:r w:rsidR="008835FF" w:rsidRPr="00895564">
        <w:rPr>
          <w:rFonts w:hint="eastAsia"/>
          <w:b/>
          <w:bCs/>
          <w:sz w:val="24"/>
          <w:szCs w:val="24"/>
        </w:rPr>
        <w:t>对团体</w:t>
      </w:r>
      <w:r w:rsidR="008835FF" w:rsidRPr="00895564">
        <w:rPr>
          <w:rFonts w:hint="eastAsia"/>
          <w:b/>
          <w:bCs/>
          <w:sz w:val="24"/>
          <w:szCs w:val="24"/>
        </w:rPr>
        <w:t>C</w:t>
      </w:r>
      <w:r w:rsidR="008835FF" w:rsidRPr="00895564">
        <w:rPr>
          <w:b/>
          <w:bCs/>
          <w:sz w:val="24"/>
          <w:szCs w:val="24"/>
        </w:rPr>
        <w:t>BT</w:t>
      </w:r>
      <w:r w:rsidR="008835FF" w:rsidRPr="00895564">
        <w:rPr>
          <w:rFonts w:hint="eastAsia"/>
          <w:b/>
          <w:bCs/>
          <w:sz w:val="24"/>
          <w:szCs w:val="24"/>
        </w:rPr>
        <w:t>增效的神经机制</w:t>
      </w:r>
      <w:r w:rsidR="007B01BD" w:rsidRPr="00895564">
        <w:rPr>
          <w:rFonts w:hint="eastAsia"/>
          <w:b/>
          <w:bCs/>
          <w:sz w:val="24"/>
          <w:szCs w:val="24"/>
        </w:rPr>
        <w:t>，</w:t>
      </w:r>
      <w:r w:rsidR="00600588" w:rsidRPr="00895564">
        <w:rPr>
          <w:b/>
          <w:sz w:val="24"/>
          <w:szCs w:val="24"/>
        </w:rPr>
        <w:t>为</w:t>
      </w:r>
      <w:proofErr w:type="spellStart"/>
      <w:r w:rsidR="00600588" w:rsidRPr="00895564">
        <w:rPr>
          <w:b/>
          <w:sz w:val="24"/>
          <w:szCs w:val="24"/>
        </w:rPr>
        <w:t>dTMS</w:t>
      </w:r>
      <w:proofErr w:type="spellEnd"/>
      <w:r w:rsidR="00600588" w:rsidRPr="00895564">
        <w:rPr>
          <w:b/>
          <w:sz w:val="24"/>
          <w:szCs w:val="24"/>
        </w:rPr>
        <w:t>治疗提高团体</w:t>
      </w:r>
      <w:r w:rsidR="00600588" w:rsidRPr="00895564">
        <w:rPr>
          <w:b/>
          <w:sz w:val="24"/>
          <w:szCs w:val="24"/>
        </w:rPr>
        <w:t>CBT</w:t>
      </w:r>
      <w:r w:rsidR="00600588" w:rsidRPr="00895564">
        <w:rPr>
          <w:b/>
          <w:sz w:val="24"/>
          <w:szCs w:val="24"/>
        </w:rPr>
        <w:t>疗效提供理论和实践依据</w:t>
      </w:r>
      <w:r w:rsidR="00600588">
        <w:rPr>
          <w:rFonts w:hint="eastAsia"/>
          <w:b/>
          <w:sz w:val="24"/>
          <w:szCs w:val="24"/>
        </w:rPr>
        <w:t>，并</w:t>
      </w:r>
      <w:r w:rsidR="007B01BD" w:rsidRPr="00895564">
        <w:rPr>
          <w:rFonts w:hint="eastAsia"/>
          <w:b/>
          <w:bCs/>
          <w:sz w:val="24"/>
          <w:szCs w:val="24"/>
        </w:rPr>
        <w:t>明确</w:t>
      </w:r>
      <w:r w:rsidR="00056780" w:rsidRPr="00895564">
        <w:rPr>
          <w:b/>
          <w:bCs/>
          <w:sz w:val="24"/>
          <w:szCs w:val="24"/>
        </w:rPr>
        <w:t>ACC</w:t>
      </w:r>
      <w:r w:rsidR="00056780" w:rsidRPr="00895564">
        <w:rPr>
          <w:b/>
          <w:bCs/>
          <w:sz w:val="24"/>
          <w:szCs w:val="24"/>
        </w:rPr>
        <w:t>在团体</w:t>
      </w:r>
      <w:r w:rsidR="00056780" w:rsidRPr="00895564">
        <w:rPr>
          <w:b/>
          <w:bCs/>
          <w:sz w:val="24"/>
          <w:szCs w:val="24"/>
        </w:rPr>
        <w:t>CBT</w:t>
      </w:r>
      <w:r w:rsidR="00056780" w:rsidRPr="00895564">
        <w:rPr>
          <w:b/>
          <w:bCs/>
          <w:sz w:val="24"/>
          <w:szCs w:val="24"/>
        </w:rPr>
        <w:t>增效作用中的重要</w:t>
      </w:r>
      <w:r w:rsidR="007B01BD" w:rsidRPr="00895564">
        <w:rPr>
          <w:rFonts w:hint="eastAsia"/>
          <w:b/>
          <w:bCs/>
          <w:sz w:val="24"/>
          <w:szCs w:val="24"/>
        </w:rPr>
        <w:t>作用</w:t>
      </w:r>
      <w:r w:rsidR="00EC376E" w:rsidRPr="00895564">
        <w:rPr>
          <w:rFonts w:hint="eastAsia"/>
          <w:b/>
          <w:bCs/>
          <w:sz w:val="24"/>
          <w:szCs w:val="24"/>
        </w:rPr>
        <w:t>，</w:t>
      </w:r>
      <w:r w:rsidR="00895564" w:rsidRPr="00895564">
        <w:rPr>
          <w:b/>
          <w:bCs/>
          <w:sz w:val="24"/>
          <w:szCs w:val="24"/>
        </w:rPr>
        <w:t>为</w:t>
      </w:r>
      <w:r w:rsidR="00895564" w:rsidRPr="00895564">
        <w:rPr>
          <w:b/>
          <w:bCs/>
          <w:sz w:val="24"/>
          <w:szCs w:val="24"/>
        </w:rPr>
        <w:t>AN</w:t>
      </w:r>
      <w:r w:rsidR="00895564" w:rsidRPr="00895564">
        <w:rPr>
          <w:rFonts w:hint="eastAsia"/>
          <w:b/>
          <w:bCs/>
          <w:sz w:val="24"/>
          <w:szCs w:val="24"/>
        </w:rPr>
        <w:t>的</w:t>
      </w:r>
      <w:r w:rsidR="00895564" w:rsidRPr="00895564">
        <w:rPr>
          <w:b/>
          <w:bCs/>
          <w:sz w:val="24"/>
          <w:szCs w:val="24"/>
        </w:rPr>
        <w:t>精准治疗提供</w:t>
      </w:r>
      <w:r w:rsidR="00895564" w:rsidRPr="00895564">
        <w:rPr>
          <w:rFonts w:hint="eastAsia"/>
          <w:b/>
          <w:bCs/>
          <w:sz w:val="24"/>
          <w:szCs w:val="24"/>
        </w:rPr>
        <w:t>科学</w:t>
      </w:r>
      <w:r w:rsidR="00895564" w:rsidRPr="00895564">
        <w:rPr>
          <w:b/>
          <w:bCs/>
          <w:sz w:val="24"/>
          <w:szCs w:val="24"/>
        </w:rPr>
        <w:t>依据</w:t>
      </w:r>
      <w:r w:rsidR="00895564" w:rsidRPr="00895564">
        <w:rPr>
          <w:rFonts w:hint="eastAsia"/>
          <w:b/>
          <w:bCs/>
          <w:sz w:val="24"/>
          <w:szCs w:val="24"/>
        </w:rPr>
        <w:t>，</w:t>
      </w:r>
      <w:r w:rsidR="001B440C" w:rsidRPr="001B440C">
        <w:rPr>
          <w:b/>
          <w:bCs/>
          <w:sz w:val="24"/>
          <w:szCs w:val="24"/>
        </w:rPr>
        <w:t>有助于建立</w:t>
      </w:r>
      <w:r w:rsidR="001B440C" w:rsidRPr="001B440C">
        <w:rPr>
          <w:rFonts w:hint="eastAsia"/>
          <w:b/>
          <w:bCs/>
          <w:sz w:val="24"/>
          <w:szCs w:val="24"/>
        </w:rPr>
        <w:t>成人</w:t>
      </w:r>
      <w:r w:rsidR="001B440C" w:rsidRPr="001B440C">
        <w:rPr>
          <w:b/>
          <w:bCs/>
          <w:sz w:val="24"/>
          <w:szCs w:val="24"/>
        </w:rPr>
        <w:t>AN</w:t>
      </w:r>
      <w:r w:rsidR="001B440C" w:rsidRPr="001B440C">
        <w:rPr>
          <w:b/>
          <w:bCs/>
          <w:sz w:val="24"/>
          <w:szCs w:val="24"/>
        </w:rPr>
        <w:t>新型干预方案</w:t>
      </w:r>
      <w:r w:rsidR="001B440C" w:rsidRPr="001B440C">
        <w:rPr>
          <w:rFonts w:hint="eastAsia"/>
          <w:b/>
          <w:bCs/>
          <w:sz w:val="24"/>
          <w:szCs w:val="24"/>
        </w:rPr>
        <w:t>。</w:t>
      </w:r>
    </w:p>
    <w:p w14:paraId="2AD53BDD" w14:textId="77777777" w:rsidR="00863EFC" w:rsidRPr="00600588" w:rsidRDefault="00056780" w:rsidP="00EC5E14">
      <w:pPr>
        <w:pStyle w:val="af4"/>
        <w:snapToGrid w:val="0"/>
        <w:spacing w:line="360" w:lineRule="auto"/>
        <w:ind w:firstLine="480"/>
        <w:rPr>
          <w:sz w:val="24"/>
          <w:szCs w:val="24"/>
        </w:rPr>
      </w:pPr>
      <w:r>
        <w:rPr>
          <w:bCs/>
          <w:sz w:val="24"/>
          <w:szCs w:val="24"/>
        </w:rPr>
        <w:t>本项目采用</w:t>
      </w:r>
      <w:r>
        <w:rPr>
          <w:rFonts w:hint="eastAsia"/>
          <w:bCs/>
          <w:sz w:val="24"/>
          <w:szCs w:val="24"/>
        </w:rPr>
        <w:t>纵向</w:t>
      </w:r>
      <w:r>
        <w:rPr>
          <w:bCs/>
          <w:sz w:val="24"/>
          <w:szCs w:val="24"/>
        </w:rPr>
        <w:t>研究设计，</w:t>
      </w:r>
      <w:r>
        <w:rPr>
          <w:sz w:val="24"/>
          <w:szCs w:val="24"/>
        </w:rPr>
        <w:t>对两组</w:t>
      </w:r>
      <w:r>
        <w:rPr>
          <w:sz w:val="24"/>
          <w:szCs w:val="24"/>
        </w:rPr>
        <w:t>AN</w:t>
      </w:r>
      <w:r>
        <w:rPr>
          <w:sz w:val="24"/>
          <w:szCs w:val="24"/>
        </w:rPr>
        <w:t>患者治疗前后进行行为学和</w:t>
      </w:r>
      <w:r>
        <w:rPr>
          <w:sz w:val="24"/>
          <w:szCs w:val="24"/>
        </w:rPr>
        <w:t>fMRI</w:t>
      </w:r>
      <w:r>
        <w:rPr>
          <w:rFonts w:hint="eastAsia"/>
          <w:sz w:val="24"/>
          <w:szCs w:val="24"/>
        </w:rPr>
        <w:t>的</w:t>
      </w:r>
      <w:r>
        <w:rPr>
          <w:rFonts w:hint="eastAsia"/>
          <w:sz w:val="24"/>
          <w:szCs w:val="24"/>
        </w:rPr>
        <w:lastRenderedPageBreak/>
        <w:t>检测</w:t>
      </w:r>
      <w:r>
        <w:rPr>
          <w:sz w:val="24"/>
          <w:szCs w:val="24"/>
        </w:rPr>
        <w:t>，提取</w:t>
      </w:r>
      <w:r>
        <w:rPr>
          <w:rFonts w:hint="eastAsia"/>
          <w:sz w:val="24"/>
          <w:szCs w:val="24"/>
        </w:rPr>
        <w:t>治疗前后的</w:t>
      </w:r>
      <w:r>
        <w:rPr>
          <w:sz w:val="24"/>
          <w:szCs w:val="24"/>
        </w:rPr>
        <w:t>神经影像数据，并结合临床数据，进行特征变化比较和交互作用检验，</w:t>
      </w:r>
      <w:r w:rsidR="007B01BD">
        <w:rPr>
          <w:rFonts w:hint="eastAsia"/>
          <w:sz w:val="24"/>
          <w:szCs w:val="24"/>
        </w:rPr>
        <w:t>探索</w:t>
      </w:r>
      <w:proofErr w:type="spellStart"/>
      <w:r w:rsidR="007B01BD">
        <w:rPr>
          <w:sz w:val="24"/>
          <w:szCs w:val="24"/>
        </w:rPr>
        <w:t>dTMS</w:t>
      </w:r>
      <w:proofErr w:type="spellEnd"/>
      <w:r w:rsidR="007B01BD">
        <w:rPr>
          <w:sz w:val="24"/>
          <w:szCs w:val="24"/>
        </w:rPr>
        <w:t>治疗增效团体</w:t>
      </w:r>
      <w:r w:rsidR="007B01BD">
        <w:rPr>
          <w:sz w:val="24"/>
          <w:szCs w:val="24"/>
        </w:rPr>
        <w:t>CBT</w:t>
      </w:r>
      <w:r w:rsidR="007B01BD">
        <w:rPr>
          <w:sz w:val="24"/>
          <w:szCs w:val="24"/>
        </w:rPr>
        <w:t>的神经机制</w:t>
      </w:r>
      <w:r w:rsidR="007B01BD">
        <w:rPr>
          <w:rFonts w:hint="eastAsia"/>
          <w:sz w:val="24"/>
          <w:szCs w:val="24"/>
        </w:rPr>
        <w:t>，</w:t>
      </w:r>
      <w:r w:rsidR="00EC376E" w:rsidRPr="00CD0AB4">
        <w:rPr>
          <w:rFonts w:hint="eastAsia"/>
          <w:sz w:val="24"/>
          <w:szCs w:val="24"/>
        </w:rPr>
        <w:t>明确</w:t>
      </w:r>
      <w:r w:rsidR="00EC376E" w:rsidRPr="00CD0AB4">
        <w:rPr>
          <w:sz w:val="24"/>
          <w:szCs w:val="24"/>
        </w:rPr>
        <w:t>ACC</w:t>
      </w:r>
      <w:r w:rsidR="00EC376E" w:rsidRPr="00CD0AB4">
        <w:rPr>
          <w:sz w:val="24"/>
          <w:szCs w:val="24"/>
        </w:rPr>
        <w:t>在</w:t>
      </w:r>
      <w:r w:rsidR="007B01BD">
        <w:rPr>
          <w:rFonts w:hint="eastAsia"/>
          <w:sz w:val="24"/>
          <w:szCs w:val="24"/>
        </w:rPr>
        <w:t>增效</w:t>
      </w:r>
      <w:r w:rsidR="00EC376E" w:rsidRPr="00CD0AB4">
        <w:rPr>
          <w:sz w:val="24"/>
          <w:szCs w:val="24"/>
        </w:rPr>
        <w:t>团体</w:t>
      </w:r>
      <w:r w:rsidR="00EC376E" w:rsidRPr="00CD0AB4">
        <w:rPr>
          <w:sz w:val="24"/>
          <w:szCs w:val="24"/>
        </w:rPr>
        <w:t>CBT</w:t>
      </w:r>
      <w:r w:rsidR="00EC376E" w:rsidRPr="00CD0AB4">
        <w:rPr>
          <w:sz w:val="24"/>
          <w:szCs w:val="24"/>
        </w:rPr>
        <w:t>中的重要</w:t>
      </w:r>
      <w:r w:rsidR="00EC376E" w:rsidRPr="00CD0AB4">
        <w:rPr>
          <w:rFonts w:hint="eastAsia"/>
          <w:sz w:val="24"/>
          <w:szCs w:val="24"/>
        </w:rPr>
        <w:t>作用，</w:t>
      </w:r>
      <w:r>
        <w:rPr>
          <w:bCs/>
          <w:sz w:val="24"/>
          <w:szCs w:val="24"/>
        </w:rPr>
        <w:t>为</w:t>
      </w:r>
      <w:r>
        <w:rPr>
          <w:bCs/>
          <w:sz w:val="24"/>
          <w:szCs w:val="24"/>
        </w:rPr>
        <w:t>AN</w:t>
      </w:r>
      <w:r w:rsidR="00EC376E">
        <w:rPr>
          <w:rFonts w:hint="eastAsia"/>
          <w:bCs/>
          <w:sz w:val="24"/>
          <w:szCs w:val="24"/>
        </w:rPr>
        <w:t>的</w:t>
      </w:r>
      <w:r>
        <w:rPr>
          <w:bCs/>
          <w:sz w:val="24"/>
          <w:szCs w:val="24"/>
        </w:rPr>
        <w:t>精准治疗提供</w:t>
      </w:r>
      <w:r w:rsidR="00EC376E">
        <w:rPr>
          <w:rFonts w:hint="eastAsia"/>
          <w:bCs/>
          <w:sz w:val="24"/>
          <w:szCs w:val="24"/>
        </w:rPr>
        <w:t>科学</w:t>
      </w:r>
      <w:r>
        <w:rPr>
          <w:bCs/>
          <w:sz w:val="24"/>
          <w:szCs w:val="24"/>
        </w:rPr>
        <w:t>依据</w:t>
      </w:r>
      <w:r w:rsidR="008835FF">
        <w:rPr>
          <w:sz w:val="24"/>
          <w:szCs w:val="24"/>
        </w:rPr>
        <w:t>，为</w:t>
      </w:r>
      <w:r w:rsidR="008835FF">
        <w:rPr>
          <w:sz w:val="24"/>
          <w:szCs w:val="24"/>
        </w:rPr>
        <w:t>CBT</w:t>
      </w:r>
      <w:r w:rsidR="008835FF">
        <w:rPr>
          <w:sz w:val="24"/>
          <w:szCs w:val="24"/>
        </w:rPr>
        <w:t>联合物理干预技术提供循证</w:t>
      </w:r>
      <w:r w:rsidR="00EC376E">
        <w:rPr>
          <w:rFonts w:hint="eastAsia"/>
          <w:sz w:val="24"/>
          <w:szCs w:val="24"/>
        </w:rPr>
        <w:t>证据</w:t>
      </w:r>
      <w:r w:rsidR="008835FF">
        <w:rPr>
          <w:sz w:val="24"/>
          <w:szCs w:val="24"/>
        </w:rPr>
        <w:t>，</w:t>
      </w:r>
      <w:r w:rsidR="00600588">
        <w:rPr>
          <w:rFonts w:hint="eastAsia"/>
          <w:sz w:val="24"/>
          <w:szCs w:val="24"/>
        </w:rPr>
        <w:t>并为临床</w:t>
      </w:r>
      <w:r w:rsidR="00600588" w:rsidRPr="00600588">
        <w:rPr>
          <w:sz w:val="24"/>
          <w:szCs w:val="24"/>
        </w:rPr>
        <w:t>建立心理治疗团体</w:t>
      </w:r>
      <w:r w:rsidR="00600588" w:rsidRPr="00600588">
        <w:rPr>
          <w:sz w:val="24"/>
          <w:szCs w:val="24"/>
        </w:rPr>
        <w:t>CBT</w:t>
      </w:r>
      <w:r w:rsidR="00600588" w:rsidRPr="00600588">
        <w:rPr>
          <w:sz w:val="24"/>
          <w:szCs w:val="24"/>
        </w:rPr>
        <w:t>联合物理干预</w:t>
      </w:r>
      <w:proofErr w:type="spellStart"/>
      <w:r w:rsidR="00600588" w:rsidRPr="00600588">
        <w:rPr>
          <w:sz w:val="24"/>
          <w:szCs w:val="24"/>
        </w:rPr>
        <w:t>dTMS</w:t>
      </w:r>
      <w:proofErr w:type="spellEnd"/>
      <w:r w:rsidR="00600588" w:rsidRPr="00600588">
        <w:rPr>
          <w:sz w:val="24"/>
          <w:szCs w:val="24"/>
        </w:rPr>
        <w:t>这一新型干预方案</w:t>
      </w:r>
      <w:r w:rsidR="00600588">
        <w:rPr>
          <w:rFonts w:hint="eastAsia"/>
          <w:sz w:val="24"/>
          <w:szCs w:val="24"/>
        </w:rPr>
        <w:t>奠定基础。</w:t>
      </w:r>
    </w:p>
    <w:p w14:paraId="51664ED9" w14:textId="77777777" w:rsidR="00863EFC" w:rsidRDefault="00056780" w:rsidP="00EC5E14">
      <w:pPr>
        <w:widowControl/>
        <w:spacing w:beforeLines="50" w:before="156" w:afterLines="50" w:after="156" w:line="360" w:lineRule="auto"/>
        <w:ind w:firstLineChars="152" w:firstLine="426"/>
        <w:jc w:val="left"/>
        <w:rPr>
          <w:rFonts w:eastAsia="楷体"/>
          <w:b/>
          <w:bCs/>
          <w:color w:val="000000"/>
          <w:kern w:val="0"/>
          <w:sz w:val="24"/>
          <w:szCs w:val="24"/>
        </w:rPr>
      </w:pPr>
      <w:r>
        <w:rPr>
          <w:rFonts w:eastAsia="楷体"/>
          <w:color w:val="0070C0"/>
          <w:sz w:val="28"/>
          <w:szCs w:val="28"/>
        </w:rPr>
        <w:t>5</w:t>
      </w:r>
      <w:r>
        <w:rPr>
          <w:rFonts w:eastAsia="楷体"/>
          <w:color w:val="0070C0"/>
          <w:sz w:val="28"/>
          <w:szCs w:val="28"/>
        </w:rPr>
        <w:t>．</w:t>
      </w:r>
      <w:r>
        <w:rPr>
          <w:rFonts w:eastAsia="楷体"/>
          <w:b/>
          <w:bCs/>
          <w:color w:val="0070C0"/>
          <w:sz w:val="28"/>
          <w:szCs w:val="28"/>
        </w:rPr>
        <w:t>年度研究计划及预期研究结果</w:t>
      </w:r>
      <w:r>
        <w:rPr>
          <w:rFonts w:eastAsia="楷体"/>
          <w:color w:val="0070C0"/>
          <w:sz w:val="28"/>
          <w:szCs w:val="28"/>
        </w:rPr>
        <w:t>（包括拟组织的重要学术交流活动、国际合作与交流计划等）。</w:t>
      </w:r>
    </w:p>
    <w:p w14:paraId="5CEBB232" w14:textId="77777777" w:rsidR="00863EFC" w:rsidRDefault="00056780" w:rsidP="00EC5E14">
      <w:pPr>
        <w:pStyle w:val="1"/>
        <w:ind w:firstLineChars="0" w:firstLine="0"/>
      </w:pPr>
      <w:r>
        <w:t xml:space="preserve">5.1 </w:t>
      </w:r>
      <w:r>
        <w:t>年度计划：</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458"/>
      </w:tblGrid>
      <w:tr w:rsidR="00863EFC" w14:paraId="58DBCC44" w14:textId="77777777">
        <w:tc>
          <w:tcPr>
            <w:tcW w:w="1838" w:type="dxa"/>
          </w:tcPr>
          <w:p w14:paraId="5920206C" w14:textId="77777777" w:rsidR="00863EFC" w:rsidRDefault="00056780" w:rsidP="00EC5E14">
            <w:pPr>
              <w:spacing w:line="360" w:lineRule="auto"/>
              <w:rPr>
                <w:b/>
                <w:bCs/>
                <w:color w:val="000000"/>
                <w:kern w:val="0"/>
                <w:sz w:val="24"/>
                <w:szCs w:val="24"/>
              </w:rPr>
            </w:pPr>
            <w:r>
              <w:rPr>
                <w:b/>
                <w:bCs/>
                <w:color w:val="000000"/>
                <w:kern w:val="0"/>
                <w:sz w:val="24"/>
                <w:szCs w:val="24"/>
              </w:rPr>
              <w:t>2024</w:t>
            </w:r>
            <w:r>
              <w:rPr>
                <w:b/>
                <w:bCs/>
                <w:color w:val="000000"/>
                <w:kern w:val="0"/>
                <w:sz w:val="24"/>
                <w:szCs w:val="24"/>
              </w:rPr>
              <w:t>年</w:t>
            </w:r>
            <w:r>
              <w:rPr>
                <w:b/>
                <w:bCs/>
                <w:color w:val="000000"/>
                <w:kern w:val="0"/>
                <w:sz w:val="24"/>
                <w:szCs w:val="24"/>
              </w:rPr>
              <w:t>1-6</w:t>
            </w:r>
            <w:r>
              <w:rPr>
                <w:b/>
                <w:bCs/>
                <w:color w:val="000000"/>
                <w:kern w:val="0"/>
                <w:sz w:val="24"/>
                <w:szCs w:val="24"/>
              </w:rPr>
              <w:t>月</w:t>
            </w:r>
          </w:p>
        </w:tc>
        <w:tc>
          <w:tcPr>
            <w:tcW w:w="6458" w:type="dxa"/>
          </w:tcPr>
          <w:p w14:paraId="4088BD87" w14:textId="77777777" w:rsidR="00863EFC" w:rsidRDefault="00056780" w:rsidP="00EC5E14">
            <w:pPr>
              <w:widowControl/>
              <w:spacing w:line="360" w:lineRule="auto"/>
              <w:jc w:val="left"/>
              <w:rPr>
                <w:b/>
                <w:bCs/>
                <w:color w:val="000000"/>
                <w:kern w:val="0"/>
                <w:sz w:val="24"/>
                <w:szCs w:val="24"/>
              </w:rPr>
            </w:pPr>
            <w:r>
              <w:rPr>
                <w:color w:val="000000"/>
                <w:kern w:val="0"/>
                <w:sz w:val="24"/>
                <w:szCs w:val="24"/>
              </w:rPr>
              <w:t>项目启动阶段，完成伦理审查，召开项目启动会议；对全体样本筛查与收集人员进行</w:t>
            </w:r>
            <w:r>
              <w:rPr>
                <w:color w:val="000000"/>
                <w:kern w:val="0"/>
                <w:sz w:val="24"/>
                <w:szCs w:val="24"/>
              </w:rPr>
              <w:t>“</w:t>
            </w:r>
            <w:r>
              <w:rPr>
                <w:color w:val="000000"/>
                <w:kern w:val="0"/>
                <w:sz w:val="24"/>
                <w:szCs w:val="24"/>
              </w:rPr>
              <w:t>研究用评估工具标准操作规程</w:t>
            </w:r>
            <w:r>
              <w:rPr>
                <w:color w:val="000000"/>
                <w:kern w:val="0"/>
                <w:sz w:val="24"/>
                <w:szCs w:val="24"/>
              </w:rPr>
              <w:t>”</w:t>
            </w:r>
            <w:r>
              <w:rPr>
                <w:color w:val="000000"/>
                <w:kern w:val="0"/>
                <w:sz w:val="24"/>
                <w:szCs w:val="24"/>
              </w:rPr>
              <w:t>培训，并进行评估一致性评定；全面开展病例的样本收集，进行临床症状和心理评估、行为学实验、</w:t>
            </w:r>
            <w:r>
              <w:rPr>
                <w:color w:val="000000"/>
                <w:kern w:val="0"/>
                <w:sz w:val="24"/>
                <w:szCs w:val="24"/>
              </w:rPr>
              <w:t>fMRI</w:t>
            </w:r>
            <w:r>
              <w:rPr>
                <w:color w:val="000000"/>
                <w:kern w:val="0"/>
                <w:sz w:val="24"/>
                <w:szCs w:val="24"/>
              </w:rPr>
              <w:t>扫描。</w:t>
            </w:r>
          </w:p>
        </w:tc>
      </w:tr>
      <w:tr w:rsidR="00863EFC" w14:paraId="5152A7F2" w14:textId="77777777">
        <w:tc>
          <w:tcPr>
            <w:tcW w:w="1838" w:type="dxa"/>
          </w:tcPr>
          <w:p w14:paraId="03383FF2" w14:textId="77777777" w:rsidR="00863EFC" w:rsidRDefault="00056780" w:rsidP="00EC5E14">
            <w:pPr>
              <w:spacing w:line="360" w:lineRule="auto"/>
              <w:rPr>
                <w:b/>
                <w:bCs/>
                <w:color w:val="000000"/>
                <w:kern w:val="0"/>
                <w:sz w:val="24"/>
                <w:szCs w:val="24"/>
              </w:rPr>
            </w:pPr>
            <w:r>
              <w:rPr>
                <w:b/>
                <w:bCs/>
                <w:color w:val="000000"/>
                <w:kern w:val="0"/>
                <w:sz w:val="24"/>
                <w:szCs w:val="24"/>
              </w:rPr>
              <w:t>2024</w:t>
            </w:r>
            <w:r>
              <w:rPr>
                <w:b/>
                <w:bCs/>
                <w:color w:val="000000"/>
                <w:kern w:val="0"/>
                <w:sz w:val="24"/>
                <w:szCs w:val="24"/>
              </w:rPr>
              <w:t>年</w:t>
            </w:r>
            <w:r>
              <w:rPr>
                <w:b/>
                <w:bCs/>
                <w:color w:val="000000"/>
                <w:kern w:val="0"/>
                <w:sz w:val="24"/>
                <w:szCs w:val="24"/>
              </w:rPr>
              <w:t>7-12</w:t>
            </w:r>
            <w:r>
              <w:rPr>
                <w:b/>
                <w:bCs/>
                <w:color w:val="000000"/>
                <w:kern w:val="0"/>
                <w:sz w:val="24"/>
                <w:szCs w:val="24"/>
              </w:rPr>
              <w:t>月</w:t>
            </w:r>
          </w:p>
        </w:tc>
        <w:tc>
          <w:tcPr>
            <w:tcW w:w="6458" w:type="dxa"/>
          </w:tcPr>
          <w:p w14:paraId="1FF9E854" w14:textId="77777777" w:rsidR="00863EFC" w:rsidRDefault="00056780" w:rsidP="00EC5E14">
            <w:pPr>
              <w:spacing w:line="360" w:lineRule="auto"/>
              <w:rPr>
                <w:b/>
                <w:bCs/>
                <w:color w:val="000000"/>
                <w:kern w:val="0"/>
                <w:sz w:val="24"/>
                <w:szCs w:val="24"/>
              </w:rPr>
            </w:pPr>
            <w:r>
              <w:rPr>
                <w:color w:val="000000"/>
                <w:kern w:val="0"/>
                <w:sz w:val="24"/>
                <w:szCs w:val="24"/>
              </w:rPr>
              <w:t>完成</w:t>
            </w:r>
            <w:r>
              <w:rPr>
                <w:color w:val="000000"/>
                <w:kern w:val="0"/>
                <w:sz w:val="24"/>
                <w:szCs w:val="24"/>
              </w:rPr>
              <w:t>20%</w:t>
            </w:r>
            <w:r>
              <w:rPr>
                <w:color w:val="000000"/>
                <w:kern w:val="0"/>
                <w:sz w:val="24"/>
                <w:szCs w:val="24"/>
              </w:rPr>
              <w:t>的病例和健康对照的收集与评估；参加全国精神科年会进行学术交流。</w:t>
            </w:r>
          </w:p>
        </w:tc>
      </w:tr>
      <w:tr w:rsidR="00863EFC" w14:paraId="2FFB4D7B" w14:textId="77777777">
        <w:tc>
          <w:tcPr>
            <w:tcW w:w="1838" w:type="dxa"/>
          </w:tcPr>
          <w:p w14:paraId="6B01E00E" w14:textId="77777777" w:rsidR="00863EFC" w:rsidRDefault="00056780" w:rsidP="00EC5E14">
            <w:pPr>
              <w:spacing w:line="360" w:lineRule="auto"/>
              <w:rPr>
                <w:b/>
                <w:bCs/>
                <w:color w:val="000000"/>
                <w:kern w:val="0"/>
                <w:sz w:val="24"/>
                <w:szCs w:val="24"/>
              </w:rPr>
            </w:pPr>
            <w:r>
              <w:rPr>
                <w:b/>
                <w:bCs/>
                <w:color w:val="000000"/>
                <w:kern w:val="0"/>
                <w:sz w:val="24"/>
                <w:szCs w:val="24"/>
              </w:rPr>
              <w:t>2025</w:t>
            </w:r>
            <w:r>
              <w:rPr>
                <w:b/>
                <w:bCs/>
                <w:color w:val="000000"/>
                <w:kern w:val="0"/>
                <w:sz w:val="24"/>
                <w:szCs w:val="24"/>
              </w:rPr>
              <w:t>年</w:t>
            </w:r>
            <w:r>
              <w:rPr>
                <w:b/>
                <w:bCs/>
                <w:color w:val="000000"/>
                <w:kern w:val="0"/>
                <w:sz w:val="24"/>
                <w:szCs w:val="24"/>
              </w:rPr>
              <w:t>1-6</w:t>
            </w:r>
            <w:r>
              <w:rPr>
                <w:b/>
                <w:bCs/>
                <w:color w:val="000000"/>
                <w:kern w:val="0"/>
                <w:sz w:val="24"/>
                <w:szCs w:val="24"/>
              </w:rPr>
              <w:t>月</w:t>
            </w:r>
          </w:p>
        </w:tc>
        <w:tc>
          <w:tcPr>
            <w:tcW w:w="6458" w:type="dxa"/>
          </w:tcPr>
          <w:p w14:paraId="41FD5D91" w14:textId="77777777" w:rsidR="00863EFC" w:rsidRDefault="00056780" w:rsidP="00EC5E14">
            <w:pPr>
              <w:spacing w:line="360" w:lineRule="auto"/>
              <w:rPr>
                <w:color w:val="000000"/>
                <w:kern w:val="0"/>
                <w:sz w:val="24"/>
                <w:szCs w:val="24"/>
              </w:rPr>
            </w:pPr>
            <w:r>
              <w:rPr>
                <w:color w:val="000000"/>
                <w:kern w:val="0"/>
                <w:sz w:val="24"/>
                <w:szCs w:val="24"/>
              </w:rPr>
              <w:t>项目中期阶段，召开项目中期会议；继续开展样本收集，完成</w:t>
            </w:r>
            <w:r>
              <w:rPr>
                <w:color w:val="000000"/>
                <w:kern w:val="0"/>
                <w:sz w:val="24"/>
                <w:szCs w:val="24"/>
              </w:rPr>
              <w:t xml:space="preserve">40% </w:t>
            </w:r>
            <w:r>
              <w:rPr>
                <w:color w:val="000000"/>
                <w:kern w:val="0"/>
                <w:sz w:val="24"/>
                <w:szCs w:val="24"/>
              </w:rPr>
              <w:t>以上的病例和健康对照收集工作，对已入组样本进行定期随访。</w:t>
            </w:r>
          </w:p>
        </w:tc>
      </w:tr>
      <w:tr w:rsidR="00863EFC" w14:paraId="292623CA" w14:textId="77777777">
        <w:tc>
          <w:tcPr>
            <w:tcW w:w="1838" w:type="dxa"/>
          </w:tcPr>
          <w:p w14:paraId="56D83E4D" w14:textId="77777777" w:rsidR="00863EFC" w:rsidRDefault="00056780" w:rsidP="00EC5E14">
            <w:pPr>
              <w:spacing w:line="360" w:lineRule="auto"/>
              <w:rPr>
                <w:b/>
                <w:bCs/>
                <w:color w:val="000000"/>
                <w:kern w:val="0"/>
                <w:sz w:val="24"/>
                <w:szCs w:val="24"/>
              </w:rPr>
            </w:pPr>
            <w:r>
              <w:rPr>
                <w:b/>
                <w:bCs/>
                <w:color w:val="000000"/>
                <w:kern w:val="0"/>
                <w:sz w:val="24"/>
                <w:szCs w:val="24"/>
              </w:rPr>
              <w:t>2025</w:t>
            </w:r>
            <w:r>
              <w:rPr>
                <w:b/>
                <w:bCs/>
                <w:color w:val="000000"/>
                <w:kern w:val="0"/>
                <w:sz w:val="24"/>
                <w:szCs w:val="24"/>
              </w:rPr>
              <w:t>年</w:t>
            </w:r>
            <w:r>
              <w:rPr>
                <w:b/>
                <w:bCs/>
                <w:color w:val="000000"/>
                <w:kern w:val="0"/>
                <w:sz w:val="24"/>
                <w:szCs w:val="24"/>
              </w:rPr>
              <w:t>7-12</w:t>
            </w:r>
            <w:r>
              <w:rPr>
                <w:b/>
                <w:bCs/>
                <w:color w:val="000000"/>
                <w:kern w:val="0"/>
                <w:sz w:val="24"/>
                <w:szCs w:val="24"/>
              </w:rPr>
              <w:t>月</w:t>
            </w:r>
          </w:p>
        </w:tc>
        <w:tc>
          <w:tcPr>
            <w:tcW w:w="6458" w:type="dxa"/>
          </w:tcPr>
          <w:p w14:paraId="40DAE8EA" w14:textId="77777777" w:rsidR="00863EFC" w:rsidRDefault="00056780" w:rsidP="00EC5E14">
            <w:pPr>
              <w:spacing w:line="360" w:lineRule="auto"/>
              <w:rPr>
                <w:color w:val="000000"/>
                <w:kern w:val="0"/>
                <w:sz w:val="24"/>
                <w:szCs w:val="24"/>
              </w:rPr>
            </w:pPr>
            <w:r>
              <w:rPr>
                <w:color w:val="000000"/>
                <w:kern w:val="0"/>
                <w:sz w:val="24"/>
                <w:szCs w:val="24"/>
              </w:rPr>
              <w:t>继续开展病例及对照的样本收集，完成</w:t>
            </w:r>
            <w:r>
              <w:rPr>
                <w:color w:val="000000"/>
                <w:kern w:val="0"/>
                <w:sz w:val="24"/>
                <w:szCs w:val="24"/>
              </w:rPr>
              <w:t>60%</w:t>
            </w:r>
            <w:r>
              <w:rPr>
                <w:color w:val="000000"/>
                <w:kern w:val="0"/>
                <w:sz w:val="24"/>
                <w:szCs w:val="24"/>
              </w:rPr>
              <w:t>以上的病例和健康对照收集工作，对已入组样本进行定期随访；参加国际进食障碍大会进行学术交流。</w:t>
            </w:r>
          </w:p>
        </w:tc>
      </w:tr>
      <w:tr w:rsidR="00863EFC" w14:paraId="7995C914" w14:textId="77777777">
        <w:tc>
          <w:tcPr>
            <w:tcW w:w="1838" w:type="dxa"/>
          </w:tcPr>
          <w:p w14:paraId="3737BA80" w14:textId="77777777" w:rsidR="00863EFC" w:rsidRDefault="00056780" w:rsidP="00EC5E14">
            <w:pPr>
              <w:spacing w:line="360" w:lineRule="auto"/>
              <w:rPr>
                <w:b/>
                <w:bCs/>
                <w:color w:val="000000"/>
                <w:kern w:val="0"/>
                <w:sz w:val="24"/>
                <w:szCs w:val="24"/>
              </w:rPr>
            </w:pPr>
            <w:r>
              <w:rPr>
                <w:b/>
                <w:bCs/>
                <w:color w:val="000000"/>
                <w:kern w:val="0"/>
                <w:sz w:val="24"/>
                <w:szCs w:val="24"/>
              </w:rPr>
              <w:t>2026</w:t>
            </w:r>
            <w:r>
              <w:rPr>
                <w:b/>
                <w:bCs/>
                <w:color w:val="000000"/>
                <w:kern w:val="0"/>
                <w:sz w:val="24"/>
                <w:szCs w:val="24"/>
              </w:rPr>
              <w:t>年</w:t>
            </w:r>
            <w:r>
              <w:rPr>
                <w:b/>
                <w:bCs/>
                <w:color w:val="000000"/>
                <w:kern w:val="0"/>
                <w:sz w:val="24"/>
                <w:szCs w:val="24"/>
              </w:rPr>
              <w:t>1-6</w:t>
            </w:r>
            <w:r>
              <w:rPr>
                <w:b/>
                <w:bCs/>
                <w:color w:val="000000"/>
                <w:kern w:val="0"/>
                <w:sz w:val="24"/>
                <w:szCs w:val="24"/>
              </w:rPr>
              <w:t>月</w:t>
            </w:r>
          </w:p>
        </w:tc>
        <w:tc>
          <w:tcPr>
            <w:tcW w:w="6458" w:type="dxa"/>
          </w:tcPr>
          <w:p w14:paraId="6FFA8A3A" w14:textId="77777777" w:rsidR="00863EFC" w:rsidRDefault="00056780" w:rsidP="00EC5E14">
            <w:pPr>
              <w:spacing w:line="360" w:lineRule="auto"/>
              <w:rPr>
                <w:color w:val="000000"/>
                <w:kern w:val="0"/>
                <w:sz w:val="24"/>
                <w:szCs w:val="24"/>
              </w:rPr>
            </w:pPr>
            <w:r>
              <w:rPr>
                <w:color w:val="000000"/>
                <w:kern w:val="0"/>
                <w:sz w:val="24"/>
                <w:szCs w:val="24"/>
              </w:rPr>
              <w:t>再次召开项目中期会议；完成</w:t>
            </w:r>
            <w:r>
              <w:rPr>
                <w:color w:val="000000"/>
                <w:kern w:val="0"/>
                <w:sz w:val="24"/>
                <w:szCs w:val="24"/>
              </w:rPr>
              <w:t>80%</w:t>
            </w:r>
            <w:r>
              <w:rPr>
                <w:color w:val="000000"/>
                <w:kern w:val="0"/>
                <w:sz w:val="24"/>
                <w:szCs w:val="24"/>
              </w:rPr>
              <w:t>以上的病例和健康对照收集工作，对已入组样本进行定期随访；着手进行已收集数据的录入及初步分析。</w:t>
            </w:r>
          </w:p>
        </w:tc>
      </w:tr>
      <w:tr w:rsidR="00863EFC" w14:paraId="5B99BA27" w14:textId="77777777">
        <w:tc>
          <w:tcPr>
            <w:tcW w:w="1838" w:type="dxa"/>
          </w:tcPr>
          <w:p w14:paraId="025007C5" w14:textId="77777777" w:rsidR="00863EFC" w:rsidRDefault="00056780" w:rsidP="00EC5E14">
            <w:pPr>
              <w:spacing w:line="360" w:lineRule="auto"/>
              <w:rPr>
                <w:b/>
                <w:bCs/>
                <w:color w:val="000000"/>
                <w:kern w:val="0"/>
                <w:sz w:val="24"/>
                <w:szCs w:val="24"/>
              </w:rPr>
            </w:pPr>
            <w:r>
              <w:rPr>
                <w:b/>
                <w:bCs/>
                <w:color w:val="000000"/>
                <w:kern w:val="0"/>
                <w:sz w:val="24"/>
                <w:szCs w:val="24"/>
              </w:rPr>
              <w:t>2026</w:t>
            </w:r>
            <w:r>
              <w:rPr>
                <w:b/>
                <w:bCs/>
                <w:color w:val="000000"/>
                <w:kern w:val="0"/>
                <w:sz w:val="24"/>
                <w:szCs w:val="24"/>
              </w:rPr>
              <w:t>年</w:t>
            </w:r>
            <w:r>
              <w:rPr>
                <w:b/>
                <w:bCs/>
                <w:color w:val="000000"/>
                <w:kern w:val="0"/>
                <w:sz w:val="24"/>
                <w:szCs w:val="24"/>
              </w:rPr>
              <w:t>7-12</w:t>
            </w:r>
            <w:r>
              <w:rPr>
                <w:b/>
                <w:bCs/>
                <w:color w:val="000000"/>
                <w:kern w:val="0"/>
                <w:sz w:val="24"/>
                <w:szCs w:val="24"/>
              </w:rPr>
              <w:t>月</w:t>
            </w:r>
          </w:p>
        </w:tc>
        <w:tc>
          <w:tcPr>
            <w:tcW w:w="6458" w:type="dxa"/>
          </w:tcPr>
          <w:p w14:paraId="5346BBA6" w14:textId="77777777" w:rsidR="00863EFC" w:rsidRDefault="00056780" w:rsidP="00EC5E14">
            <w:pPr>
              <w:spacing w:line="360" w:lineRule="auto"/>
              <w:rPr>
                <w:color w:val="000000"/>
                <w:kern w:val="0"/>
                <w:sz w:val="24"/>
                <w:szCs w:val="24"/>
              </w:rPr>
            </w:pPr>
            <w:r>
              <w:rPr>
                <w:color w:val="000000"/>
                <w:kern w:val="0"/>
                <w:sz w:val="24"/>
                <w:szCs w:val="24"/>
              </w:rPr>
              <w:t>完成全部的病例和健康对照收集工作，及时跟进随访；着手进行基线部分数据综合分析及撰写论文、投稿；参加全国精神科年会，进行成果交流。</w:t>
            </w:r>
          </w:p>
        </w:tc>
      </w:tr>
      <w:tr w:rsidR="00863EFC" w14:paraId="7CED8BC8" w14:textId="77777777">
        <w:tc>
          <w:tcPr>
            <w:tcW w:w="1838" w:type="dxa"/>
          </w:tcPr>
          <w:p w14:paraId="33875BC3" w14:textId="77777777" w:rsidR="00863EFC" w:rsidRDefault="00056780" w:rsidP="00EC5E14">
            <w:pPr>
              <w:spacing w:line="360" w:lineRule="auto"/>
              <w:rPr>
                <w:b/>
                <w:bCs/>
                <w:color w:val="000000"/>
                <w:kern w:val="0"/>
                <w:sz w:val="24"/>
                <w:szCs w:val="24"/>
              </w:rPr>
            </w:pPr>
            <w:r>
              <w:rPr>
                <w:b/>
                <w:bCs/>
                <w:color w:val="000000"/>
                <w:kern w:val="0"/>
                <w:sz w:val="24"/>
                <w:szCs w:val="24"/>
              </w:rPr>
              <w:t>2027</w:t>
            </w:r>
            <w:r>
              <w:rPr>
                <w:b/>
                <w:bCs/>
                <w:color w:val="000000"/>
                <w:kern w:val="0"/>
                <w:sz w:val="24"/>
                <w:szCs w:val="24"/>
              </w:rPr>
              <w:t>年</w:t>
            </w:r>
            <w:r>
              <w:rPr>
                <w:b/>
                <w:bCs/>
                <w:color w:val="000000"/>
                <w:kern w:val="0"/>
                <w:sz w:val="24"/>
                <w:szCs w:val="24"/>
              </w:rPr>
              <w:t>1-6</w:t>
            </w:r>
            <w:r>
              <w:rPr>
                <w:b/>
                <w:bCs/>
                <w:color w:val="000000"/>
                <w:kern w:val="0"/>
                <w:sz w:val="24"/>
                <w:szCs w:val="24"/>
              </w:rPr>
              <w:t>月</w:t>
            </w:r>
          </w:p>
        </w:tc>
        <w:tc>
          <w:tcPr>
            <w:tcW w:w="6458" w:type="dxa"/>
          </w:tcPr>
          <w:p w14:paraId="6AD80966" w14:textId="77777777" w:rsidR="00863EFC" w:rsidRDefault="00056780" w:rsidP="00EC5E14">
            <w:pPr>
              <w:spacing w:line="360" w:lineRule="auto"/>
              <w:rPr>
                <w:color w:val="000000"/>
                <w:kern w:val="0"/>
                <w:sz w:val="24"/>
                <w:szCs w:val="24"/>
              </w:rPr>
            </w:pPr>
            <w:r>
              <w:rPr>
                <w:color w:val="000000"/>
                <w:kern w:val="0"/>
                <w:sz w:val="24"/>
                <w:szCs w:val="24"/>
              </w:rPr>
              <w:t>完成全部样本随访的心理评估、行为学测量和</w:t>
            </w:r>
            <w:r>
              <w:rPr>
                <w:color w:val="000000"/>
                <w:kern w:val="0"/>
                <w:sz w:val="24"/>
                <w:szCs w:val="24"/>
              </w:rPr>
              <w:t>MRI</w:t>
            </w:r>
            <w:r>
              <w:rPr>
                <w:color w:val="000000"/>
                <w:kern w:val="0"/>
                <w:sz w:val="24"/>
                <w:szCs w:val="24"/>
              </w:rPr>
              <w:t>扫描；完成数据的录入；进行综合数据分析，撰写论文；参加国际进</w:t>
            </w:r>
            <w:r>
              <w:rPr>
                <w:color w:val="000000"/>
                <w:kern w:val="0"/>
                <w:sz w:val="24"/>
                <w:szCs w:val="24"/>
              </w:rPr>
              <w:lastRenderedPageBreak/>
              <w:t>食障碍会议进行学术交流。</w:t>
            </w:r>
          </w:p>
        </w:tc>
      </w:tr>
      <w:tr w:rsidR="00863EFC" w14:paraId="2613EFDA" w14:textId="77777777">
        <w:tc>
          <w:tcPr>
            <w:tcW w:w="1838" w:type="dxa"/>
          </w:tcPr>
          <w:p w14:paraId="40187011" w14:textId="77777777" w:rsidR="00863EFC" w:rsidRDefault="00056780" w:rsidP="00EC5E14">
            <w:pPr>
              <w:spacing w:line="360" w:lineRule="auto"/>
              <w:rPr>
                <w:b/>
                <w:bCs/>
                <w:color w:val="000000"/>
                <w:kern w:val="0"/>
                <w:sz w:val="24"/>
                <w:szCs w:val="24"/>
              </w:rPr>
            </w:pPr>
            <w:r>
              <w:rPr>
                <w:b/>
                <w:bCs/>
                <w:color w:val="000000"/>
                <w:kern w:val="0"/>
                <w:sz w:val="24"/>
                <w:szCs w:val="24"/>
              </w:rPr>
              <w:lastRenderedPageBreak/>
              <w:t>2027</w:t>
            </w:r>
            <w:r>
              <w:rPr>
                <w:b/>
                <w:bCs/>
                <w:color w:val="000000"/>
                <w:kern w:val="0"/>
                <w:sz w:val="24"/>
                <w:szCs w:val="24"/>
              </w:rPr>
              <w:t>年</w:t>
            </w:r>
            <w:r>
              <w:rPr>
                <w:b/>
                <w:bCs/>
                <w:color w:val="000000"/>
                <w:kern w:val="0"/>
                <w:sz w:val="24"/>
                <w:szCs w:val="24"/>
              </w:rPr>
              <w:t>7-12</w:t>
            </w:r>
            <w:r>
              <w:rPr>
                <w:b/>
                <w:bCs/>
                <w:color w:val="000000"/>
                <w:kern w:val="0"/>
                <w:sz w:val="24"/>
                <w:szCs w:val="24"/>
              </w:rPr>
              <w:t>月</w:t>
            </w:r>
          </w:p>
        </w:tc>
        <w:tc>
          <w:tcPr>
            <w:tcW w:w="6458" w:type="dxa"/>
          </w:tcPr>
          <w:p w14:paraId="0490121F" w14:textId="77777777" w:rsidR="00863EFC" w:rsidRDefault="00056780" w:rsidP="00EC5E14">
            <w:pPr>
              <w:spacing w:line="360" w:lineRule="auto"/>
              <w:rPr>
                <w:color w:val="000000"/>
                <w:kern w:val="0"/>
                <w:sz w:val="24"/>
                <w:szCs w:val="24"/>
              </w:rPr>
            </w:pPr>
            <w:r>
              <w:rPr>
                <w:color w:val="000000"/>
                <w:kern w:val="0"/>
                <w:sz w:val="24"/>
                <w:szCs w:val="24"/>
              </w:rPr>
              <w:t>深入挖掘数据，撰写综合性论文；召开项目总结会议。</w:t>
            </w:r>
          </w:p>
        </w:tc>
      </w:tr>
    </w:tbl>
    <w:p w14:paraId="65E547B3" w14:textId="77777777" w:rsidR="00863EFC" w:rsidRDefault="00863EFC" w:rsidP="00EC5E14">
      <w:pPr>
        <w:spacing w:line="360" w:lineRule="auto"/>
        <w:rPr>
          <w:b/>
          <w:bCs/>
          <w:color w:val="000000"/>
          <w:kern w:val="0"/>
          <w:sz w:val="24"/>
          <w:szCs w:val="24"/>
        </w:rPr>
      </w:pPr>
    </w:p>
    <w:p w14:paraId="27FC7F23" w14:textId="77777777" w:rsidR="00863EFC" w:rsidRDefault="00056780" w:rsidP="00EC5E14">
      <w:pPr>
        <w:pStyle w:val="1"/>
        <w:ind w:firstLineChars="0" w:firstLine="0"/>
      </w:pPr>
      <w:r>
        <w:t xml:space="preserve">5.2. </w:t>
      </w:r>
      <w:r>
        <w:t>预期研究结果</w:t>
      </w:r>
    </w:p>
    <w:p w14:paraId="1CA624C7" w14:textId="2D35CC3D" w:rsidR="00863EFC" w:rsidRDefault="009D43E2" w:rsidP="00EC5E14">
      <w:pPr>
        <w:widowControl/>
        <w:spacing w:line="360" w:lineRule="auto"/>
        <w:ind w:firstLineChars="200" w:firstLine="480"/>
        <w:jc w:val="left"/>
        <w:rPr>
          <w:color w:val="000000"/>
          <w:kern w:val="0"/>
          <w:sz w:val="24"/>
          <w:szCs w:val="24"/>
        </w:rPr>
      </w:pPr>
      <w:r>
        <w:rPr>
          <w:rFonts w:hint="eastAsia"/>
          <w:color w:val="000000"/>
          <w:kern w:val="0"/>
          <w:sz w:val="24"/>
          <w:szCs w:val="24"/>
        </w:rPr>
        <w:t>(</w:t>
      </w:r>
      <w:r w:rsidR="00056780">
        <w:rPr>
          <w:color w:val="000000"/>
          <w:kern w:val="0"/>
          <w:sz w:val="24"/>
          <w:szCs w:val="24"/>
        </w:rPr>
        <w:t>1</w:t>
      </w:r>
      <w:r>
        <w:rPr>
          <w:color w:val="000000"/>
          <w:kern w:val="0"/>
          <w:sz w:val="24"/>
          <w:szCs w:val="24"/>
        </w:rPr>
        <w:t>)</w:t>
      </w:r>
      <w:r w:rsidR="00056780">
        <w:rPr>
          <w:color w:val="000000"/>
          <w:kern w:val="0"/>
          <w:sz w:val="24"/>
          <w:szCs w:val="24"/>
        </w:rPr>
        <w:t>通过本项目，预期</w:t>
      </w:r>
      <w:r w:rsidR="00056780">
        <w:rPr>
          <w:color w:val="000000"/>
          <w:sz w:val="24"/>
          <w:szCs w:val="24"/>
        </w:rPr>
        <w:t>明确团体</w:t>
      </w:r>
      <w:r w:rsidR="00056780">
        <w:rPr>
          <w:color w:val="000000"/>
          <w:sz w:val="24"/>
          <w:szCs w:val="24"/>
        </w:rPr>
        <w:t>CBT</w:t>
      </w:r>
      <w:r w:rsidR="00056780">
        <w:rPr>
          <w:color w:val="000000"/>
          <w:sz w:val="24"/>
          <w:szCs w:val="24"/>
        </w:rPr>
        <w:t>治疗联合以</w:t>
      </w:r>
      <w:r w:rsidR="00056780">
        <w:rPr>
          <w:color w:val="000000"/>
          <w:sz w:val="24"/>
          <w:szCs w:val="24"/>
        </w:rPr>
        <w:t>ACC</w:t>
      </w:r>
      <w:r w:rsidR="00056780">
        <w:rPr>
          <w:color w:val="000000"/>
          <w:sz w:val="24"/>
          <w:szCs w:val="24"/>
        </w:rPr>
        <w:t>为靶点的</w:t>
      </w:r>
      <w:proofErr w:type="spellStart"/>
      <w:r w:rsidR="00056780">
        <w:rPr>
          <w:color w:val="000000"/>
          <w:sz w:val="24"/>
          <w:szCs w:val="24"/>
        </w:rPr>
        <w:t>dTMS</w:t>
      </w:r>
      <w:proofErr w:type="spellEnd"/>
      <w:r w:rsidR="00056780">
        <w:rPr>
          <w:color w:val="000000"/>
          <w:sz w:val="24"/>
          <w:szCs w:val="24"/>
        </w:rPr>
        <w:t>治疗可提高</w:t>
      </w:r>
      <w:r w:rsidR="00437469">
        <w:rPr>
          <w:rFonts w:hint="eastAsia"/>
          <w:color w:val="000000"/>
          <w:sz w:val="24"/>
          <w:szCs w:val="24"/>
        </w:rPr>
        <w:t>成人</w:t>
      </w:r>
      <w:r w:rsidR="00056780">
        <w:rPr>
          <w:color w:val="000000"/>
          <w:sz w:val="24"/>
          <w:szCs w:val="24"/>
        </w:rPr>
        <w:t>AN</w:t>
      </w:r>
      <w:r w:rsidR="00056780">
        <w:rPr>
          <w:color w:val="000000"/>
          <w:sz w:val="24"/>
          <w:szCs w:val="24"/>
        </w:rPr>
        <w:t>患者</w:t>
      </w:r>
      <w:r w:rsidR="00437469">
        <w:rPr>
          <w:rFonts w:hint="eastAsia"/>
          <w:color w:val="000000"/>
          <w:sz w:val="24"/>
          <w:szCs w:val="24"/>
        </w:rPr>
        <w:t>团体</w:t>
      </w:r>
      <w:r w:rsidR="00056780">
        <w:rPr>
          <w:color w:val="000000"/>
          <w:sz w:val="24"/>
          <w:szCs w:val="24"/>
        </w:rPr>
        <w:t>CBT</w:t>
      </w:r>
      <w:r w:rsidR="00056780">
        <w:rPr>
          <w:color w:val="000000"/>
          <w:sz w:val="24"/>
          <w:szCs w:val="24"/>
        </w:rPr>
        <w:t>的疗效，</w:t>
      </w:r>
      <w:r w:rsidR="00056780">
        <w:rPr>
          <w:color w:val="000000"/>
          <w:kern w:val="0"/>
          <w:sz w:val="24"/>
          <w:szCs w:val="24"/>
        </w:rPr>
        <w:t>多层次验证项目组创新性提出的</w:t>
      </w:r>
      <w:r w:rsidR="00056780">
        <w:rPr>
          <w:color w:val="000000"/>
          <w:sz w:val="24"/>
          <w:szCs w:val="24"/>
        </w:rPr>
        <w:t>AN</w:t>
      </w:r>
      <w:r w:rsidR="00056780">
        <w:rPr>
          <w:color w:val="000000"/>
          <w:sz w:val="24"/>
          <w:szCs w:val="24"/>
        </w:rPr>
        <w:t>发病的</w:t>
      </w:r>
      <w:r w:rsidR="00056780">
        <w:rPr>
          <w:rFonts w:hint="eastAsia"/>
          <w:color w:val="000000"/>
          <w:sz w:val="24"/>
          <w:szCs w:val="24"/>
        </w:rPr>
        <w:t>“</w:t>
      </w:r>
      <w:r w:rsidR="00056780">
        <w:rPr>
          <w:color w:val="000000"/>
          <w:sz w:val="24"/>
          <w:szCs w:val="24"/>
        </w:rPr>
        <w:t>AN-ACC</w:t>
      </w:r>
      <w:r w:rsidR="00056780">
        <w:rPr>
          <w:color w:val="000000"/>
          <w:sz w:val="24"/>
          <w:szCs w:val="24"/>
        </w:rPr>
        <w:t>病理网络</w:t>
      </w:r>
      <w:r w:rsidR="00056780">
        <w:rPr>
          <w:rFonts w:hint="eastAsia"/>
          <w:color w:val="000000"/>
          <w:sz w:val="24"/>
          <w:szCs w:val="24"/>
        </w:rPr>
        <w:t>”</w:t>
      </w:r>
      <w:r w:rsidR="00056780">
        <w:rPr>
          <w:color w:val="000000"/>
          <w:sz w:val="24"/>
          <w:szCs w:val="24"/>
        </w:rPr>
        <w:t>假说，</w:t>
      </w:r>
      <w:r w:rsidR="00056780">
        <w:rPr>
          <w:color w:val="000000"/>
          <w:kern w:val="0"/>
          <w:sz w:val="24"/>
          <w:szCs w:val="24"/>
        </w:rPr>
        <w:t>为</w:t>
      </w:r>
      <w:r w:rsidR="00056780">
        <w:rPr>
          <w:color w:val="000000"/>
          <w:kern w:val="0"/>
          <w:sz w:val="24"/>
          <w:szCs w:val="24"/>
        </w:rPr>
        <w:t>AN</w:t>
      </w:r>
      <w:r w:rsidR="00056780">
        <w:rPr>
          <w:color w:val="000000"/>
          <w:kern w:val="0"/>
          <w:sz w:val="24"/>
          <w:szCs w:val="24"/>
        </w:rPr>
        <w:t>的精准治疗提供科学依据。</w:t>
      </w:r>
    </w:p>
    <w:p w14:paraId="2CDDAF93" w14:textId="5CF48C2E" w:rsidR="00863EFC" w:rsidRDefault="009D43E2" w:rsidP="00EC5E14">
      <w:pPr>
        <w:widowControl/>
        <w:spacing w:line="360" w:lineRule="auto"/>
        <w:ind w:firstLineChars="200" w:firstLine="480"/>
        <w:jc w:val="left"/>
        <w:rPr>
          <w:b/>
          <w:bCs/>
          <w:sz w:val="24"/>
          <w:szCs w:val="24"/>
        </w:rPr>
      </w:pPr>
      <w:r>
        <w:rPr>
          <w:rFonts w:hint="eastAsia"/>
          <w:color w:val="000000"/>
          <w:kern w:val="0"/>
          <w:sz w:val="24"/>
          <w:szCs w:val="24"/>
        </w:rPr>
        <w:t>(</w:t>
      </w:r>
      <w:r w:rsidR="00056780">
        <w:rPr>
          <w:color w:val="000000"/>
          <w:kern w:val="0"/>
          <w:sz w:val="24"/>
          <w:szCs w:val="24"/>
        </w:rPr>
        <w:t>2</w:t>
      </w:r>
      <w:r>
        <w:rPr>
          <w:color w:val="000000"/>
          <w:kern w:val="0"/>
          <w:sz w:val="24"/>
          <w:szCs w:val="24"/>
        </w:rPr>
        <w:t>)</w:t>
      </w:r>
      <w:r w:rsidR="00056780">
        <w:rPr>
          <w:color w:val="000000"/>
          <w:kern w:val="0"/>
          <w:sz w:val="24"/>
          <w:szCs w:val="24"/>
        </w:rPr>
        <w:t>预计完成研究标注受本项目资助的论文</w:t>
      </w:r>
      <w:r w:rsidR="00056780">
        <w:rPr>
          <w:color w:val="000000"/>
          <w:kern w:val="0"/>
          <w:sz w:val="24"/>
          <w:szCs w:val="24"/>
        </w:rPr>
        <w:t>3</w:t>
      </w:r>
      <w:r w:rsidR="00056780">
        <w:rPr>
          <w:color w:val="000000"/>
          <w:kern w:val="0"/>
          <w:sz w:val="24"/>
          <w:szCs w:val="24"/>
        </w:rPr>
        <w:t>～</w:t>
      </w:r>
      <w:r w:rsidR="00056780">
        <w:rPr>
          <w:color w:val="000000"/>
          <w:kern w:val="0"/>
          <w:sz w:val="24"/>
          <w:szCs w:val="24"/>
        </w:rPr>
        <w:t>4</w:t>
      </w:r>
      <w:r w:rsidR="00056780">
        <w:rPr>
          <w:color w:val="000000"/>
          <w:kern w:val="0"/>
          <w:sz w:val="24"/>
          <w:szCs w:val="24"/>
        </w:rPr>
        <w:t>篇，其中高质量的</w:t>
      </w:r>
      <w:r w:rsidR="00056780">
        <w:rPr>
          <w:color w:val="000000"/>
          <w:kern w:val="0"/>
          <w:sz w:val="24"/>
          <w:szCs w:val="24"/>
        </w:rPr>
        <w:t>SCI</w:t>
      </w:r>
      <w:r w:rsidR="00056780">
        <w:rPr>
          <w:color w:val="000000"/>
          <w:kern w:val="0"/>
          <w:sz w:val="24"/>
          <w:szCs w:val="24"/>
        </w:rPr>
        <w:t>论文</w:t>
      </w:r>
      <w:r w:rsidR="00056780">
        <w:rPr>
          <w:color w:val="000000"/>
          <w:kern w:val="0"/>
          <w:sz w:val="24"/>
          <w:szCs w:val="24"/>
        </w:rPr>
        <w:t>2</w:t>
      </w:r>
      <w:r w:rsidR="00056780">
        <w:rPr>
          <w:color w:val="000000"/>
          <w:kern w:val="0"/>
          <w:sz w:val="24"/>
          <w:szCs w:val="24"/>
        </w:rPr>
        <w:t>～</w:t>
      </w:r>
      <w:r w:rsidR="00056780">
        <w:rPr>
          <w:color w:val="000000"/>
          <w:kern w:val="0"/>
          <w:sz w:val="24"/>
          <w:szCs w:val="24"/>
        </w:rPr>
        <w:t>3</w:t>
      </w:r>
      <w:r w:rsidR="00056780">
        <w:rPr>
          <w:color w:val="000000"/>
          <w:kern w:val="0"/>
          <w:sz w:val="24"/>
          <w:szCs w:val="24"/>
        </w:rPr>
        <w:t>篇。</w:t>
      </w:r>
    </w:p>
    <w:p w14:paraId="4FA5669B" w14:textId="0DA794F3" w:rsidR="00863EFC" w:rsidRDefault="009D43E2" w:rsidP="00EC5E14">
      <w:pPr>
        <w:widowControl/>
        <w:spacing w:line="360" w:lineRule="auto"/>
        <w:ind w:firstLineChars="200" w:firstLine="480"/>
        <w:jc w:val="left"/>
        <w:rPr>
          <w:sz w:val="24"/>
          <w:szCs w:val="24"/>
        </w:rPr>
      </w:pPr>
      <w:r>
        <w:rPr>
          <w:rFonts w:hint="eastAsia"/>
          <w:sz w:val="24"/>
          <w:szCs w:val="24"/>
        </w:rPr>
        <w:t>(</w:t>
      </w:r>
      <w:r w:rsidR="00056780">
        <w:rPr>
          <w:sz w:val="24"/>
          <w:szCs w:val="24"/>
        </w:rPr>
        <w:t>3</w:t>
      </w:r>
      <w:r>
        <w:rPr>
          <w:sz w:val="24"/>
          <w:szCs w:val="24"/>
        </w:rPr>
        <w:t>)</w:t>
      </w:r>
      <w:r w:rsidR="00056780">
        <w:rPr>
          <w:sz w:val="24"/>
          <w:szCs w:val="24"/>
        </w:rPr>
        <w:t>培养进食障碍病理机制研究方面的硕士</w:t>
      </w:r>
      <w:r w:rsidR="00056780">
        <w:rPr>
          <w:sz w:val="24"/>
          <w:szCs w:val="24"/>
        </w:rPr>
        <w:t>/</w:t>
      </w:r>
      <w:r w:rsidR="00056780">
        <w:rPr>
          <w:sz w:val="24"/>
          <w:szCs w:val="24"/>
        </w:rPr>
        <w:t>博士研究生共</w:t>
      </w:r>
      <w:r w:rsidR="00056780">
        <w:rPr>
          <w:sz w:val="24"/>
          <w:szCs w:val="24"/>
        </w:rPr>
        <w:t>2</w:t>
      </w:r>
      <w:r w:rsidR="00056780">
        <w:rPr>
          <w:color w:val="000000"/>
          <w:kern w:val="0"/>
          <w:sz w:val="24"/>
          <w:szCs w:val="24"/>
        </w:rPr>
        <w:t>～</w:t>
      </w:r>
      <w:r w:rsidR="00056780">
        <w:rPr>
          <w:sz w:val="24"/>
          <w:szCs w:val="24"/>
        </w:rPr>
        <w:t>3</w:t>
      </w:r>
      <w:r w:rsidR="00056780">
        <w:rPr>
          <w:sz w:val="24"/>
          <w:szCs w:val="24"/>
        </w:rPr>
        <w:t>名。</w:t>
      </w:r>
    </w:p>
    <w:p w14:paraId="175E17BC" w14:textId="77777777" w:rsidR="00863EFC" w:rsidRDefault="00056780" w:rsidP="00EC5E14">
      <w:pPr>
        <w:snapToGrid w:val="0"/>
        <w:spacing w:before="120" w:line="360" w:lineRule="auto"/>
        <w:rPr>
          <w:rFonts w:eastAsia="楷体"/>
          <w:color w:val="333333"/>
          <w:sz w:val="28"/>
          <w:szCs w:val="28"/>
        </w:rPr>
      </w:pPr>
      <w:r>
        <w:rPr>
          <w:rFonts w:eastAsia="楷体"/>
          <w:b/>
          <w:bCs/>
          <w:color w:val="0070C0"/>
          <w:sz w:val="28"/>
          <w:szCs w:val="28"/>
        </w:rPr>
        <w:t>（二）研究基础与工作条件</w:t>
      </w:r>
    </w:p>
    <w:p w14:paraId="0FC14F75" w14:textId="77777777" w:rsidR="00863EFC" w:rsidRDefault="00056780" w:rsidP="00EC5E14">
      <w:pPr>
        <w:snapToGrid w:val="0"/>
        <w:spacing w:line="360" w:lineRule="auto"/>
        <w:ind w:firstLineChars="200" w:firstLine="560"/>
        <w:rPr>
          <w:rFonts w:eastAsia="楷体"/>
          <w:color w:val="0070C0"/>
          <w:sz w:val="28"/>
          <w:szCs w:val="28"/>
        </w:rPr>
      </w:pPr>
      <w:r>
        <w:rPr>
          <w:rFonts w:eastAsia="楷体"/>
          <w:color w:val="0070C0"/>
          <w:sz w:val="28"/>
          <w:szCs w:val="28"/>
        </w:rPr>
        <w:t>1</w:t>
      </w:r>
      <w:r>
        <w:rPr>
          <w:rFonts w:eastAsia="楷体"/>
          <w:color w:val="0070C0"/>
          <w:sz w:val="28"/>
          <w:szCs w:val="28"/>
        </w:rPr>
        <w:t>．</w:t>
      </w:r>
      <w:r>
        <w:rPr>
          <w:rFonts w:eastAsia="楷体"/>
          <w:b/>
          <w:bCs/>
          <w:color w:val="0070C0"/>
          <w:sz w:val="28"/>
          <w:szCs w:val="28"/>
        </w:rPr>
        <w:t>研究基础</w:t>
      </w:r>
      <w:r>
        <w:rPr>
          <w:rFonts w:eastAsia="楷体"/>
          <w:color w:val="0070C0"/>
          <w:sz w:val="28"/>
          <w:szCs w:val="28"/>
        </w:rPr>
        <w:t>（与本项目相关的研究工作积累和已取得的研究工作成绩）；</w:t>
      </w:r>
    </w:p>
    <w:p w14:paraId="0611EBE9" w14:textId="77777777" w:rsidR="00863EFC" w:rsidRDefault="00056780" w:rsidP="00EC5E14">
      <w:pPr>
        <w:widowControl/>
        <w:spacing w:line="360" w:lineRule="auto"/>
        <w:ind w:firstLineChars="200" w:firstLine="480"/>
        <w:jc w:val="left"/>
        <w:rPr>
          <w:color w:val="000000"/>
          <w:sz w:val="24"/>
          <w:szCs w:val="24"/>
        </w:rPr>
      </w:pPr>
      <w:r>
        <w:rPr>
          <w:sz w:val="24"/>
          <w:szCs w:val="24"/>
        </w:rPr>
        <w:t>申请人致力于厌食症等进食障碍研究工作</w:t>
      </w:r>
      <w:r>
        <w:rPr>
          <w:sz w:val="24"/>
          <w:szCs w:val="24"/>
        </w:rPr>
        <w:t>23</w:t>
      </w:r>
      <w:r>
        <w:rPr>
          <w:sz w:val="24"/>
          <w:szCs w:val="24"/>
        </w:rPr>
        <w:t>年，</w:t>
      </w:r>
      <w:r>
        <w:rPr>
          <w:sz w:val="24"/>
          <w:szCs w:val="24"/>
        </w:rPr>
        <w:t>2018</w:t>
      </w:r>
      <w:r>
        <w:rPr>
          <w:sz w:val="24"/>
          <w:szCs w:val="24"/>
        </w:rPr>
        <w:t>年始任中华医学会心身医学分会进食障碍协作学组组长，</w:t>
      </w:r>
      <w:r>
        <w:rPr>
          <w:color w:val="000000"/>
          <w:sz w:val="24"/>
          <w:szCs w:val="24"/>
        </w:rPr>
        <w:t>有一定的工作积累和工作</w:t>
      </w:r>
      <w:r>
        <w:rPr>
          <w:sz w:val="24"/>
          <w:szCs w:val="24"/>
        </w:rPr>
        <w:t>成绩：</w:t>
      </w:r>
      <w:r>
        <w:rPr>
          <w:color w:val="000000"/>
          <w:sz w:val="24"/>
          <w:szCs w:val="24"/>
        </w:rPr>
        <w:t>为本项厌食症</w:t>
      </w:r>
      <w:r>
        <w:rPr>
          <w:color w:val="000000"/>
          <w:sz w:val="24"/>
          <w:szCs w:val="24"/>
        </w:rPr>
        <w:t>(AN)</w:t>
      </w:r>
      <w:r>
        <w:rPr>
          <w:color w:val="000000"/>
          <w:sz w:val="24"/>
          <w:szCs w:val="24"/>
        </w:rPr>
        <w:t>的应用基础研究的开展奠定了扎实的基础。</w:t>
      </w:r>
      <w:r>
        <w:rPr>
          <w:sz w:val="24"/>
          <w:szCs w:val="24"/>
        </w:rPr>
        <w:t>获得各级进食障碍相关课题</w:t>
      </w:r>
      <w:r>
        <w:rPr>
          <w:sz w:val="24"/>
          <w:szCs w:val="24"/>
        </w:rPr>
        <w:t>19</w:t>
      </w:r>
      <w:r>
        <w:rPr>
          <w:sz w:val="24"/>
          <w:szCs w:val="24"/>
        </w:rPr>
        <w:t>项（总经费</w:t>
      </w:r>
      <w:r>
        <w:rPr>
          <w:sz w:val="24"/>
          <w:szCs w:val="24"/>
        </w:rPr>
        <w:t>560</w:t>
      </w:r>
      <w:r>
        <w:rPr>
          <w:sz w:val="24"/>
          <w:szCs w:val="24"/>
        </w:rPr>
        <w:t>多万），其中国家自然科学基金</w:t>
      </w:r>
      <w:r>
        <w:rPr>
          <w:sz w:val="24"/>
          <w:szCs w:val="24"/>
        </w:rPr>
        <w:t>3</w:t>
      </w:r>
      <w:r>
        <w:rPr>
          <w:sz w:val="24"/>
          <w:szCs w:val="24"/>
        </w:rPr>
        <w:t>项，发表进食障碍相关论著</w:t>
      </w:r>
      <w:r>
        <w:rPr>
          <w:sz w:val="24"/>
          <w:szCs w:val="24"/>
        </w:rPr>
        <w:t>134</w:t>
      </w:r>
      <w:r>
        <w:rPr>
          <w:sz w:val="24"/>
          <w:szCs w:val="24"/>
        </w:rPr>
        <w:t>篇，以第一作者</w:t>
      </w:r>
      <w:r>
        <w:rPr>
          <w:sz w:val="24"/>
          <w:szCs w:val="24"/>
        </w:rPr>
        <w:t>/</w:t>
      </w:r>
      <w:r>
        <w:rPr>
          <w:sz w:val="24"/>
          <w:szCs w:val="24"/>
        </w:rPr>
        <w:t>通讯作者发表</w:t>
      </w:r>
      <w:r>
        <w:rPr>
          <w:sz w:val="24"/>
          <w:szCs w:val="24"/>
        </w:rPr>
        <w:t>SCI</w:t>
      </w:r>
      <w:r>
        <w:rPr>
          <w:sz w:val="24"/>
          <w:szCs w:val="24"/>
        </w:rPr>
        <w:t>论文</w:t>
      </w:r>
      <w:r>
        <w:rPr>
          <w:sz w:val="24"/>
          <w:szCs w:val="24"/>
        </w:rPr>
        <w:t>25</w:t>
      </w:r>
      <w:r>
        <w:rPr>
          <w:sz w:val="24"/>
          <w:szCs w:val="24"/>
        </w:rPr>
        <w:t>篇（累计</w:t>
      </w:r>
      <w:r>
        <w:rPr>
          <w:sz w:val="24"/>
          <w:szCs w:val="24"/>
        </w:rPr>
        <w:t>IF=94.763</w:t>
      </w:r>
      <w:r>
        <w:rPr>
          <w:sz w:val="24"/>
          <w:szCs w:val="24"/>
        </w:rPr>
        <w:t>），主编、主译、参编专著共</w:t>
      </w:r>
      <w:r>
        <w:rPr>
          <w:sz w:val="24"/>
          <w:szCs w:val="24"/>
        </w:rPr>
        <w:t>15</w:t>
      </w:r>
      <w:r>
        <w:rPr>
          <w:sz w:val="24"/>
          <w:szCs w:val="24"/>
        </w:rPr>
        <w:t>部，获上海市科技进步二等奖</w:t>
      </w:r>
      <w:r>
        <w:rPr>
          <w:sz w:val="24"/>
          <w:szCs w:val="24"/>
        </w:rPr>
        <w:t>1</w:t>
      </w:r>
      <w:r>
        <w:rPr>
          <w:sz w:val="24"/>
          <w:szCs w:val="24"/>
        </w:rPr>
        <w:t>项和上海医学科技二等奖</w:t>
      </w:r>
      <w:r>
        <w:rPr>
          <w:sz w:val="24"/>
          <w:szCs w:val="24"/>
        </w:rPr>
        <w:t>1</w:t>
      </w:r>
      <w:r>
        <w:rPr>
          <w:sz w:val="24"/>
          <w:szCs w:val="24"/>
        </w:rPr>
        <w:t>项，受邀担任国际最著名的</w:t>
      </w:r>
      <w:r>
        <w:rPr>
          <w:sz w:val="24"/>
          <w:szCs w:val="24"/>
        </w:rPr>
        <w:t>4</w:t>
      </w:r>
      <w:r>
        <w:rPr>
          <w:sz w:val="24"/>
          <w:szCs w:val="24"/>
        </w:rPr>
        <w:t>本进食障碍</w:t>
      </w:r>
      <w:r>
        <w:rPr>
          <w:sz w:val="24"/>
          <w:szCs w:val="24"/>
        </w:rPr>
        <w:t>SCI</w:t>
      </w:r>
      <w:r>
        <w:rPr>
          <w:sz w:val="24"/>
          <w:szCs w:val="24"/>
        </w:rPr>
        <w:t>期刊的编委。</w:t>
      </w:r>
    </w:p>
    <w:p w14:paraId="78940A28" w14:textId="77777777" w:rsidR="00863EFC" w:rsidRDefault="00056780" w:rsidP="00EC5E14">
      <w:pPr>
        <w:widowControl/>
        <w:spacing w:line="360" w:lineRule="auto"/>
        <w:ind w:firstLineChars="200" w:firstLine="480"/>
        <w:jc w:val="left"/>
        <w:rPr>
          <w:color w:val="000000"/>
          <w:sz w:val="24"/>
          <w:szCs w:val="24"/>
        </w:rPr>
      </w:pPr>
      <w:r>
        <w:rPr>
          <w:color w:val="000000"/>
          <w:sz w:val="24"/>
          <w:szCs w:val="24"/>
        </w:rPr>
        <w:t>本项目相关的研究工作积累和成绩如下：</w:t>
      </w:r>
    </w:p>
    <w:p w14:paraId="6256896E" w14:textId="77777777" w:rsidR="00863EFC" w:rsidRDefault="00056780" w:rsidP="00EC5E14">
      <w:pPr>
        <w:snapToGrid w:val="0"/>
        <w:spacing w:beforeLines="50" w:before="156" w:afterLines="50" w:after="156" w:line="360" w:lineRule="auto"/>
        <w:jc w:val="left"/>
        <w:rPr>
          <w:b/>
          <w:bCs/>
          <w:color w:val="000000"/>
          <w:sz w:val="24"/>
          <w:szCs w:val="24"/>
        </w:rPr>
      </w:pPr>
      <w:r>
        <w:rPr>
          <w:b/>
          <w:bCs/>
          <w:color w:val="000000"/>
          <w:sz w:val="24"/>
          <w:szCs w:val="24"/>
        </w:rPr>
        <w:t xml:space="preserve">1.1 </w:t>
      </w:r>
      <w:proofErr w:type="spellStart"/>
      <w:r>
        <w:rPr>
          <w:b/>
          <w:bCs/>
          <w:color w:val="000000"/>
          <w:sz w:val="24"/>
          <w:szCs w:val="24"/>
        </w:rPr>
        <w:t>dTMS</w:t>
      </w:r>
      <w:proofErr w:type="spellEnd"/>
      <w:r>
        <w:rPr>
          <w:b/>
          <w:bCs/>
          <w:color w:val="000000"/>
          <w:sz w:val="24"/>
          <w:szCs w:val="24"/>
        </w:rPr>
        <w:t>预实验</w:t>
      </w:r>
    </w:p>
    <w:p w14:paraId="2CE32631" w14:textId="592053B7" w:rsidR="00863EFC" w:rsidRDefault="00056780" w:rsidP="00EC5E14">
      <w:pPr>
        <w:pStyle w:val="af4"/>
        <w:snapToGrid w:val="0"/>
        <w:spacing w:line="360" w:lineRule="auto"/>
        <w:ind w:firstLineChars="0"/>
        <w:jc w:val="left"/>
        <w:rPr>
          <w:color w:val="000000"/>
          <w:sz w:val="24"/>
          <w:szCs w:val="24"/>
        </w:rPr>
      </w:pPr>
      <w:r>
        <w:rPr>
          <w:color w:val="000000"/>
          <w:sz w:val="24"/>
          <w:szCs w:val="24"/>
        </w:rPr>
        <w:t>对</w:t>
      </w:r>
      <w:r>
        <w:rPr>
          <w:color w:val="000000"/>
          <w:sz w:val="24"/>
          <w:szCs w:val="24"/>
        </w:rPr>
        <w:t>4</w:t>
      </w:r>
      <w:r>
        <w:rPr>
          <w:color w:val="000000"/>
          <w:sz w:val="24"/>
          <w:szCs w:val="24"/>
        </w:rPr>
        <w:t>例未用药的首发厌食症患者进行</w:t>
      </w:r>
      <w:proofErr w:type="spellStart"/>
      <w:r>
        <w:rPr>
          <w:color w:val="000000"/>
          <w:sz w:val="24"/>
          <w:szCs w:val="24"/>
        </w:rPr>
        <w:t>dTMS</w:t>
      </w:r>
      <w:proofErr w:type="spellEnd"/>
      <w:r>
        <w:rPr>
          <w:color w:val="000000"/>
          <w:sz w:val="24"/>
          <w:szCs w:val="24"/>
        </w:rPr>
        <w:t>治疗预实验。目标靶区为双侧</w:t>
      </w:r>
      <w:r>
        <w:rPr>
          <w:color w:val="000000"/>
          <w:sz w:val="24"/>
          <w:szCs w:val="24"/>
        </w:rPr>
        <w:t>ACC</w:t>
      </w:r>
      <w:r>
        <w:rPr>
          <w:color w:val="000000"/>
          <w:sz w:val="24"/>
          <w:szCs w:val="24"/>
        </w:rPr>
        <w:t>，刺激参数：刺激频率</w:t>
      </w:r>
      <w:r>
        <w:rPr>
          <w:color w:val="000000"/>
          <w:sz w:val="24"/>
          <w:szCs w:val="24"/>
        </w:rPr>
        <w:t>1Hz</w:t>
      </w:r>
      <w:r>
        <w:rPr>
          <w:color w:val="000000"/>
          <w:sz w:val="24"/>
          <w:szCs w:val="24"/>
        </w:rPr>
        <w:t>，刺激强度</w:t>
      </w:r>
      <w:r>
        <w:rPr>
          <w:color w:val="000000"/>
          <w:sz w:val="24"/>
          <w:szCs w:val="24"/>
        </w:rPr>
        <w:t>100%RMT</w:t>
      </w:r>
      <w:r>
        <w:rPr>
          <w:color w:val="000000"/>
          <w:sz w:val="24"/>
          <w:szCs w:val="24"/>
        </w:rPr>
        <w:t>，串脉冲数</w:t>
      </w:r>
      <w:r>
        <w:rPr>
          <w:color w:val="000000"/>
          <w:sz w:val="24"/>
          <w:szCs w:val="24"/>
        </w:rPr>
        <w:t>150</w:t>
      </w:r>
      <w:r>
        <w:rPr>
          <w:color w:val="000000"/>
          <w:sz w:val="24"/>
          <w:szCs w:val="24"/>
        </w:rPr>
        <w:t>，序列间隔</w:t>
      </w:r>
      <w:r>
        <w:rPr>
          <w:color w:val="000000"/>
          <w:sz w:val="24"/>
          <w:szCs w:val="24"/>
        </w:rPr>
        <w:t>20s</w:t>
      </w:r>
      <w:r>
        <w:rPr>
          <w:color w:val="000000"/>
          <w:sz w:val="24"/>
          <w:szCs w:val="24"/>
        </w:rPr>
        <w:t>，共</w:t>
      </w:r>
      <w:r>
        <w:rPr>
          <w:color w:val="000000"/>
          <w:sz w:val="24"/>
          <w:szCs w:val="24"/>
        </w:rPr>
        <w:t>6</w:t>
      </w:r>
      <w:r>
        <w:rPr>
          <w:color w:val="000000"/>
          <w:sz w:val="24"/>
          <w:szCs w:val="24"/>
        </w:rPr>
        <w:t>试次，</w:t>
      </w:r>
      <w:r>
        <w:rPr>
          <w:color w:val="000000"/>
          <w:sz w:val="24"/>
          <w:szCs w:val="24"/>
        </w:rPr>
        <w:t>900</w:t>
      </w:r>
      <w:r>
        <w:rPr>
          <w:color w:val="000000"/>
          <w:sz w:val="24"/>
          <w:szCs w:val="24"/>
        </w:rPr>
        <w:t>脉冲。共治疗</w:t>
      </w:r>
      <w:r>
        <w:rPr>
          <w:color w:val="000000"/>
          <w:sz w:val="24"/>
          <w:szCs w:val="24"/>
        </w:rPr>
        <w:t>15</w:t>
      </w:r>
      <w:r>
        <w:rPr>
          <w:color w:val="000000"/>
          <w:sz w:val="24"/>
          <w:szCs w:val="24"/>
        </w:rPr>
        <w:t>天，每日</w:t>
      </w:r>
      <w:r>
        <w:rPr>
          <w:color w:val="000000"/>
          <w:sz w:val="24"/>
          <w:szCs w:val="24"/>
        </w:rPr>
        <w:t>2</w:t>
      </w:r>
      <w:r>
        <w:rPr>
          <w:color w:val="000000"/>
          <w:sz w:val="24"/>
          <w:szCs w:val="24"/>
        </w:rPr>
        <w:t>次。在治疗前后研究人员（非实验者）对患者进行身高和体重测量、</w:t>
      </w:r>
      <w:r>
        <w:rPr>
          <w:color w:val="000000"/>
          <w:sz w:val="24"/>
          <w:szCs w:val="24"/>
        </w:rPr>
        <w:t>EDE-Q</w:t>
      </w:r>
      <w:r>
        <w:rPr>
          <w:color w:val="000000"/>
          <w:sz w:val="24"/>
          <w:szCs w:val="24"/>
        </w:rPr>
        <w:t>、</w:t>
      </w:r>
      <w:r>
        <w:rPr>
          <w:color w:val="000000"/>
          <w:sz w:val="24"/>
          <w:szCs w:val="24"/>
        </w:rPr>
        <w:t>BDI</w:t>
      </w:r>
      <w:r>
        <w:rPr>
          <w:color w:val="000000"/>
          <w:sz w:val="24"/>
          <w:szCs w:val="24"/>
        </w:rPr>
        <w:t>、</w:t>
      </w:r>
      <w:r>
        <w:rPr>
          <w:color w:val="000000"/>
          <w:sz w:val="24"/>
          <w:szCs w:val="24"/>
        </w:rPr>
        <w:t>BAI</w:t>
      </w:r>
      <w:r>
        <w:rPr>
          <w:color w:val="000000"/>
          <w:sz w:val="24"/>
          <w:szCs w:val="24"/>
        </w:rPr>
        <w:t>、</w:t>
      </w:r>
      <w:r>
        <w:rPr>
          <w:color w:val="000000"/>
          <w:sz w:val="24"/>
          <w:szCs w:val="24"/>
        </w:rPr>
        <w:t>BIS/BAS</w:t>
      </w:r>
      <w:r>
        <w:rPr>
          <w:color w:val="000000"/>
          <w:sz w:val="24"/>
          <w:szCs w:val="24"/>
        </w:rPr>
        <w:t>、</w:t>
      </w:r>
      <w:r>
        <w:rPr>
          <w:color w:val="000000"/>
          <w:sz w:val="24"/>
          <w:szCs w:val="24"/>
        </w:rPr>
        <w:t>YBC-EDS</w:t>
      </w:r>
      <w:r>
        <w:rPr>
          <w:color w:val="000000"/>
          <w:sz w:val="24"/>
          <w:szCs w:val="24"/>
        </w:rPr>
        <w:t>问卷评估，在治疗的第</w:t>
      </w:r>
      <w:r>
        <w:rPr>
          <w:color w:val="000000"/>
          <w:sz w:val="24"/>
          <w:szCs w:val="24"/>
        </w:rPr>
        <w:t>7</w:t>
      </w:r>
      <w:r>
        <w:rPr>
          <w:color w:val="000000"/>
          <w:sz w:val="24"/>
          <w:szCs w:val="24"/>
        </w:rPr>
        <w:t>天、第</w:t>
      </w:r>
      <w:r>
        <w:rPr>
          <w:color w:val="000000"/>
          <w:sz w:val="24"/>
          <w:szCs w:val="24"/>
        </w:rPr>
        <w:t>14</w:t>
      </w:r>
      <w:r>
        <w:rPr>
          <w:color w:val="000000"/>
          <w:sz w:val="24"/>
          <w:szCs w:val="24"/>
        </w:rPr>
        <w:t>天进行副反应评估。厌食症患者的一般情况信息及治疗前后体重指标变化见表</w:t>
      </w:r>
      <w:r>
        <w:rPr>
          <w:color w:val="000000"/>
          <w:sz w:val="24"/>
          <w:szCs w:val="24"/>
        </w:rPr>
        <w:t>1</w:t>
      </w:r>
      <w:r>
        <w:rPr>
          <w:color w:val="000000"/>
          <w:sz w:val="24"/>
          <w:szCs w:val="24"/>
        </w:rPr>
        <w:t>，治疗前后各量表的减分率见</w:t>
      </w:r>
      <w:r>
        <w:rPr>
          <w:color w:val="000000"/>
          <w:sz w:val="24"/>
          <w:szCs w:val="24"/>
        </w:rPr>
        <w:lastRenderedPageBreak/>
        <w:t>图</w:t>
      </w:r>
      <w:r w:rsidR="00EA6F46">
        <w:rPr>
          <w:color w:val="000000"/>
          <w:sz w:val="24"/>
          <w:szCs w:val="24"/>
        </w:rPr>
        <w:t>10</w:t>
      </w:r>
      <w:r>
        <w:rPr>
          <w:color w:val="000000"/>
          <w:sz w:val="24"/>
          <w:szCs w:val="24"/>
        </w:rPr>
        <w:t>。</w:t>
      </w:r>
    </w:p>
    <w:p w14:paraId="213CE87D" w14:textId="69F91557" w:rsidR="00863EFC" w:rsidRDefault="00056780" w:rsidP="00EC5E14">
      <w:pPr>
        <w:pStyle w:val="af4"/>
        <w:snapToGrid w:val="0"/>
        <w:spacing w:line="360" w:lineRule="auto"/>
        <w:ind w:firstLineChars="0"/>
        <w:jc w:val="left"/>
        <w:rPr>
          <w:color w:val="000000"/>
          <w:sz w:val="24"/>
          <w:szCs w:val="24"/>
        </w:rPr>
      </w:pPr>
      <w:r>
        <w:rPr>
          <w:color w:val="000000"/>
          <w:sz w:val="24"/>
          <w:szCs w:val="24"/>
        </w:rPr>
        <w:t>结果显示：</w:t>
      </w:r>
      <w:r w:rsidR="009D43E2">
        <w:rPr>
          <w:rFonts w:hint="eastAsia"/>
          <w:color w:val="000000"/>
          <w:sz w:val="24"/>
          <w:szCs w:val="24"/>
        </w:rPr>
        <w:t>(</w:t>
      </w:r>
      <w:r>
        <w:rPr>
          <w:color w:val="000000"/>
          <w:sz w:val="24"/>
          <w:szCs w:val="24"/>
        </w:rPr>
        <w:t>1</w:t>
      </w:r>
      <w:r w:rsidR="009D43E2">
        <w:rPr>
          <w:color w:val="000000"/>
          <w:sz w:val="24"/>
          <w:szCs w:val="24"/>
        </w:rPr>
        <w:t>)</w:t>
      </w:r>
      <w:r>
        <w:rPr>
          <w:color w:val="000000"/>
          <w:sz w:val="24"/>
          <w:szCs w:val="24"/>
        </w:rPr>
        <w:t>4</w:t>
      </w:r>
      <w:r>
        <w:rPr>
          <w:color w:val="000000"/>
          <w:sz w:val="24"/>
          <w:szCs w:val="24"/>
        </w:rPr>
        <w:t>位患者的体重均有不同程度增加，增幅范围</w:t>
      </w:r>
      <w:r>
        <w:rPr>
          <w:color w:val="000000"/>
          <w:sz w:val="24"/>
          <w:szCs w:val="24"/>
        </w:rPr>
        <w:t>0.5~4.2kg</w:t>
      </w:r>
      <w:r>
        <w:rPr>
          <w:color w:val="000000"/>
          <w:sz w:val="24"/>
          <w:szCs w:val="24"/>
        </w:rPr>
        <w:t>，平均增重</w:t>
      </w:r>
      <w:r>
        <w:rPr>
          <w:color w:val="000000"/>
          <w:sz w:val="24"/>
          <w:szCs w:val="24"/>
        </w:rPr>
        <w:t>2.2kg</w:t>
      </w:r>
      <w:r>
        <w:rPr>
          <w:color w:val="000000"/>
          <w:sz w:val="24"/>
          <w:szCs w:val="24"/>
        </w:rPr>
        <w:t>；</w:t>
      </w:r>
      <w:r w:rsidR="009D43E2">
        <w:rPr>
          <w:rFonts w:hint="eastAsia"/>
          <w:color w:val="000000"/>
          <w:sz w:val="24"/>
          <w:szCs w:val="24"/>
        </w:rPr>
        <w:t>(</w:t>
      </w:r>
      <w:r>
        <w:rPr>
          <w:color w:val="000000"/>
          <w:sz w:val="24"/>
          <w:szCs w:val="24"/>
        </w:rPr>
        <w:t>2</w:t>
      </w:r>
      <w:r w:rsidR="009D43E2">
        <w:rPr>
          <w:color w:val="000000"/>
          <w:sz w:val="24"/>
          <w:szCs w:val="24"/>
        </w:rPr>
        <w:t>)</w:t>
      </w:r>
      <w:r>
        <w:rPr>
          <w:color w:val="000000"/>
          <w:sz w:val="24"/>
          <w:szCs w:val="24"/>
        </w:rPr>
        <w:t>4</w:t>
      </w:r>
      <w:r>
        <w:rPr>
          <w:color w:val="000000"/>
          <w:sz w:val="24"/>
          <w:szCs w:val="24"/>
        </w:rPr>
        <w:t>位患者的</w:t>
      </w:r>
      <w:r>
        <w:rPr>
          <w:color w:val="000000"/>
          <w:sz w:val="24"/>
          <w:szCs w:val="24"/>
        </w:rPr>
        <w:t>EDE-Q</w:t>
      </w:r>
      <w:r>
        <w:rPr>
          <w:color w:val="000000"/>
          <w:sz w:val="24"/>
          <w:szCs w:val="24"/>
        </w:rPr>
        <w:t>得分均有降低，平均减分率约为</w:t>
      </w:r>
      <w:r>
        <w:rPr>
          <w:color w:val="000000"/>
          <w:sz w:val="24"/>
          <w:szCs w:val="24"/>
        </w:rPr>
        <w:t>66%</w:t>
      </w:r>
      <w:r>
        <w:rPr>
          <w:color w:val="000000"/>
          <w:sz w:val="24"/>
          <w:szCs w:val="24"/>
        </w:rPr>
        <w:t>，提示</w:t>
      </w:r>
      <w:proofErr w:type="spellStart"/>
      <w:r>
        <w:rPr>
          <w:color w:val="000000"/>
          <w:sz w:val="24"/>
          <w:szCs w:val="24"/>
        </w:rPr>
        <w:t>dTMS</w:t>
      </w:r>
      <w:proofErr w:type="spellEnd"/>
      <w:r>
        <w:rPr>
          <w:color w:val="000000"/>
          <w:sz w:val="24"/>
          <w:szCs w:val="24"/>
        </w:rPr>
        <w:t>可改善</w:t>
      </w:r>
      <w:r>
        <w:rPr>
          <w:color w:val="000000"/>
          <w:sz w:val="24"/>
          <w:szCs w:val="24"/>
        </w:rPr>
        <w:t>AN</w:t>
      </w:r>
      <w:r>
        <w:rPr>
          <w:color w:val="000000"/>
          <w:sz w:val="24"/>
          <w:szCs w:val="24"/>
        </w:rPr>
        <w:t>患者的进食障碍核心症状；</w:t>
      </w:r>
      <w:r w:rsidR="009D43E2">
        <w:rPr>
          <w:rFonts w:hint="eastAsia"/>
          <w:color w:val="000000"/>
          <w:sz w:val="24"/>
          <w:szCs w:val="24"/>
        </w:rPr>
        <w:t>(</w:t>
      </w:r>
      <w:r>
        <w:rPr>
          <w:color w:val="000000"/>
          <w:sz w:val="24"/>
          <w:szCs w:val="24"/>
        </w:rPr>
        <w:t>3</w:t>
      </w:r>
      <w:r w:rsidR="009D43E2">
        <w:rPr>
          <w:color w:val="000000"/>
          <w:sz w:val="24"/>
          <w:szCs w:val="24"/>
        </w:rPr>
        <w:t>)</w:t>
      </w:r>
      <w:r>
        <w:rPr>
          <w:color w:val="000000"/>
          <w:sz w:val="24"/>
          <w:szCs w:val="24"/>
        </w:rPr>
        <w:t>4</w:t>
      </w:r>
      <w:r>
        <w:rPr>
          <w:color w:val="000000"/>
          <w:sz w:val="24"/>
          <w:szCs w:val="24"/>
        </w:rPr>
        <w:t>位患者的</w:t>
      </w:r>
      <w:r>
        <w:rPr>
          <w:color w:val="000000"/>
          <w:sz w:val="24"/>
          <w:szCs w:val="24"/>
        </w:rPr>
        <w:t>BDI</w:t>
      </w:r>
      <w:r>
        <w:rPr>
          <w:color w:val="000000"/>
          <w:sz w:val="24"/>
          <w:szCs w:val="24"/>
        </w:rPr>
        <w:t>和</w:t>
      </w:r>
      <w:r>
        <w:rPr>
          <w:color w:val="000000"/>
          <w:sz w:val="24"/>
          <w:szCs w:val="24"/>
        </w:rPr>
        <w:t>BAI</w:t>
      </w:r>
      <w:r>
        <w:rPr>
          <w:color w:val="000000"/>
          <w:sz w:val="24"/>
          <w:szCs w:val="24"/>
        </w:rPr>
        <w:t>量表总分均有降低，平均减分率分别为</w:t>
      </w:r>
      <w:r>
        <w:rPr>
          <w:color w:val="000000"/>
          <w:sz w:val="24"/>
          <w:szCs w:val="24"/>
        </w:rPr>
        <w:t>68%</w:t>
      </w:r>
      <w:r>
        <w:rPr>
          <w:color w:val="000000"/>
          <w:sz w:val="24"/>
          <w:szCs w:val="24"/>
        </w:rPr>
        <w:t>和</w:t>
      </w:r>
      <w:r>
        <w:rPr>
          <w:color w:val="000000"/>
          <w:sz w:val="24"/>
          <w:szCs w:val="24"/>
        </w:rPr>
        <w:t>75%</w:t>
      </w:r>
      <w:r>
        <w:rPr>
          <w:color w:val="000000"/>
          <w:sz w:val="24"/>
          <w:szCs w:val="24"/>
        </w:rPr>
        <w:t>，提示</w:t>
      </w:r>
      <w:proofErr w:type="spellStart"/>
      <w:r>
        <w:rPr>
          <w:color w:val="000000"/>
          <w:sz w:val="24"/>
          <w:szCs w:val="24"/>
        </w:rPr>
        <w:t>dTMS</w:t>
      </w:r>
      <w:proofErr w:type="spellEnd"/>
      <w:r>
        <w:rPr>
          <w:color w:val="000000"/>
          <w:sz w:val="24"/>
          <w:szCs w:val="24"/>
        </w:rPr>
        <w:t>能改善</w:t>
      </w:r>
      <w:r>
        <w:rPr>
          <w:color w:val="000000"/>
          <w:sz w:val="24"/>
          <w:szCs w:val="24"/>
        </w:rPr>
        <w:t>AN</w:t>
      </w:r>
      <w:r>
        <w:rPr>
          <w:color w:val="000000"/>
          <w:sz w:val="24"/>
          <w:szCs w:val="24"/>
        </w:rPr>
        <w:t>患者的抑郁和焦虑情绪；</w:t>
      </w:r>
      <w:r w:rsidR="009D43E2">
        <w:rPr>
          <w:rFonts w:hint="eastAsia"/>
          <w:color w:val="000000"/>
          <w:sz w:val="24"/>
          <w:szCs w:val="24"/>
        </w:rPr>
        <w:t>(</w:t>
      </w:r>
      <w:r>
        <w:rPr>
          <w:color w:val="000000"/>
          <w:sz w:val="24"/>
          <w:szCs w:val="24"/>
        </w:rPr>
        <w:t>4</w:t>
      </w:r>
      <w:r w:rsidR="009D43E2">
        <w:rPr>
          <w:color w:val="000000"/>
          <w:sz w:val="24"/>
          <w:szCs w:val="24"/>
        </w:rPr>
        <w:t>)</w:t>
      </w:r>
      <w:r>
        <w:rPr>
          <w:color w:val="000000"/>
          <w:sz w:val="24"/>
          <w:szCs w:val="24"/>
        </w:rPr>
        <w:t>75%</w:t>
      </w:r>
      <w:r>
        <w:rPr>
          <w:color w:val="000000"/>
          <w:sz w:val="24"/>
          <w:szCs w:val="24"/>
        </w:rPr>
        <w:t>（</w:t>
      </w:r>
      <w:r>
        <w:rPr>
          <w:color w:val="000000"/>
          <w:sz w:val="24"/>
          <w:szCs w:val="24"/>
        </w:rPr>
        <w:t>3</w:t>
      </w:r>
      <w:r>
        <w:rPr>
          <w:color w:val="000000"/>
          <w:sz w:val="24"/>
          <w:szCs w:val="24"/>
        </w:rPr>
        <w:t>名）的患者治疗后的</w:t>
      </w:r>
      <w:r>
        <w:rPr>
          <w:color w:val="000000"/>
          <w:sz w:val="24"/>
          <w:szCs w:val="24"/>
        </w:rPr>
        <w:t>YBC-EDS</w:t>
      </w:r>
      <w:r>
        <w:rPr>
          <w:color w:val="000000"/>
          <w:sz w:val="24"/>
          <w:szCs w:val="24"/>
        </w:rPr>
        <w:t>得分有所降低，</w:t>
      </w:r>
      <w:r>
        <w:rPr>
          <w:color w:val="000000"/>
          <w:sz w:val="24"/>
          <w:szCs w:val="24"/>
        </w:rPr>
        <w:t>4</w:t>
      </w:r>
      <w:r>
        <w:rPr>
          <w:color w:val="000000"/>
          <w:sz w:val="24"/>
          <w:szCs w:val="24"/>
        </w:rPr>
        <w:t>位患者的</w:t>
      </w:r>
      <w:r>
        <w:rPr>
          <w:color w:val="000000"/>
          <w:sz w:val="24"/>
          <w:szCs w:val="24"/>
        </w:rPr>
        <w:t>YBC-EDS</w:t>
      </w:r>
      <w:r>
        <w:rPr>
          <w:color w:val="000000"/>
          <w:sz w:val="24"/>
          <w:szCs w:val="24"/>
        </w:rPr>
        <w:t>平均减分率</w:t>
      </w:r>
      <w:r>
        <w:rPr>
          <w:color w:val="000000"/>
          <w:sz w:val="24"/>
          <w:szCs w:val="24"/>
        </w:rPr>
        <w:t>57%</w:t>
      </w:r>
      <w:r>
        <w:rPr>
          <w:color w:val="000000"/>
          <w:sz w:val="24"/>
          <w:szCs w:val="24"/>
        </w:rPr>
        <w:t>，提示</w:t>
      </w:r>
      <w:proofErr w:type="spellStart"/>
      <w:r>
        <w:rPr>
          <w:color w:val="000000"/>
          <w:sz w:val="24"/>
          <w:szCs w:val="24"/>
        </w:rPr>
        <w:t>dTMS</w:t>
      </w:r>
      <w:proofErr w:type="spellEnd"/>
      <w:r>
        <w:rPr>
          <w:color w:val="000000"/>
          <w:sz w:val="24"/>
          <w:szCs w:val="24"/>
        </w:rPr>
        <w:t>能部分改善进食相关的强迫症状。</w:t>
      </w:r>
    </w:p>
    <w:p w14:paraId="38AFD036" w14:textId="77777777" w:rsidR="00863EFC" w:rsidRDefault="00056780" w:rsidP="00EC5E14">
      <w:pPr>
        <w:pStyle w:val="af4"/>
        <w:snapToGrid w:val="0"/>
        <w:spacing w:line="360" w:lineRule="auto"/>
        <w:ind w:firstLineChars="0"/>
        <w:jc w:val="left"/>
        <w:rPr>
          <w:color w:val="000000"/>
          <w:sz w:val="24"/>
          <w:szCs w:val="24"/>
        </w:rPr>
      </w:pPr>
      <w:r>
        <w:rPr>
          <w:color w:val="000000"/>
          <w:sz w:val="24"/>
          <w:szCs w:val="24"/>
        </w:rPr>
        <w:t>在副反应方面：</w:t>
      </w:r>
      <w:r>
        <w:rPr>
          <w:color w:val="000000"/>
          <w:sz w:val="24"/>
          <w:szCs w:val="24"/>
        </w:rPr>
        <w:t>4</w:t>
      </w:r>
      <w:r>
        <w:rPr>
          <w:color w:val="000000"/>
          <w:sz w:val="24"/>
          <w:szCs w:val="24"/>
        </w:rPr>
        <w:t>位患者中，</w:t>
      </w:r>
      <w:r>
        <w:rPr>
          <w:color w:val="000000"/>
          <w:sz w:val="24"/>
          <w:szCs w:val="24"/>
        </w:rPr>
        <w:t>2</w:t>
      </w:r>
      <w:r>
        <w:rPr>
          <w:color w:val="000000"/>
          <w:sz w:val="24"/>
          <w:szCs w:val="24"/>
        </w:rPr>
        <w:t>位在治疗的第</w:t>
      </w:r>
      <w:r>
        <w:rPr>
          <w:color w:val="000000"/>
          <w:sz w:val="24"/>
          <w:szCs w:val="24"/>
        </w:rPr>
        <w:t>7-8</w:t>
      </w:r>
      <w:r>
        <w:rPr>
          <w:color w:val="000000"/>
          <w:sz w:val="24"/>
          <w:szCs w:val="24"/>
        </w:rPr>
        <w:t>天时出现轻微的头疼、头晕和头皮疼痛；</w:t>
      </w:r>
      <w:r>
        <w:rPr>
          <w:color w:val="000000"/>
          <w:sz w:val="24"/>
          <w:szCs w:val="24"/>
        </w:rPr>
        <w:t>1</w:t>
      </w:r>
      <w:r>
        <w:rPr>
          <w:color w:val="000000"/>
          <w:sz w:val="24"/>
          <w:szCs w:val="24"/>
        </w:rPr>
        <w:t>位患者报告在治疗过程中有轻微恶心感；</w:t>
      </w:r>
      <w:r>
        <w:rPr>
          <w:color w:val="000000"/>
          <w:sz w:val="24"/>
          <w:szCs w:val="24"/>
        </w:rPr>
        <w:t>1</w:t>
      </w:r>
      <w:r>
        <w:rPr>
          <w:color w:val="000000"/>
          <w:sz w:val="24"/>
          <w:szCs w:val="24"/>
        </w:rPr>
        <w:t>位患者出现了下颚疼痛、发冷、疲劳等症状。对于刺激敏感的病人，刺激强度从病人能承受的最大强度开始，每次递增</w:t>
      </w:r>
      <w:r>
        <w:rPr>
          <w:color w:val="000000"/>
          <w:sz w:val="24"/>
          <w:szCs w:val="24"/>
        </w:rPr>
        <w:t>5%</w:t>
      </w:r>
      <w:r>
        <w:rPr>
          <w:color w:val="000000"/>
          <w:sz w:val="24"/>
          <w:szCs w:val="24"/>
        </w:rPr>
        <w:t>，直到加到</w:t>
      </w:r>
      <w:r>
        <w:rPr>
          <w:color w:val="000000"/>
          <w:sz w:val="24"/>
          <w:szCs w:val="24"/>
        </w:rPr>
        <w:t>100%</w:t>
      </w:r>
      <w:r>
        <w:rPr>
          <w:color w:val="000000"/>
          <w:sz w:val="24"/>
          <w:szCs w:val="24"/>
        </w:rPr>
        <w:t>阈值，保持对病人的持续观察。副反应均在治疗结束后自行消除。在治疗的第</w:t>
      </w:r>
      <w:r>
        <w:rPr>
          <w:color w:val="000000"/>
          <w:sz w:val="24"/>
          <w:szCs w:val="24"/>
        </w:rPr>
        <w:t>14</w:t>
      </w:r>
      <w:r>
        <w:rPr>
          <w:color w:val="000000"/>
          <w:sz w:val="24"/>
          <w:szCs w:val="24"/>
        </w:rPr>
        <w:t>天时，四位患者均未出现副反应。</w:t>
      </w:r>
    </w:p>
    <w:p w14:paraId="4BD3886D" w14:textId="77777777" w:rsidR="00863EFC" w:rsidRDefault="00056780" w:rsidP="00EC5E14">
      <w:pPr>
        <w:snapToGrid w:val="0"/>
        <w:spacing w:beforeLines="50" w:before="156" w:line="360" w:lineRule="auto"/>
        <w:jc w:val="center"/>
        <w:rPr>
          <w:szCs w:val="18"/>
        </w:rPr>
      </w:pPr>
      <w:r>
        <w:rPr>
          <w:szCs w:val="18"/>
        </w:rPr>
        <w:t>表</w:t>
      </w:r>
      <w:r>
        <w:rPr>
          <w:szCs w:val="18"/>
        </w:rPr>
        <w:t xml:space="preserve">1 </w:t>
      </w:r>
      <w:r>
        <w:rPr>
          <w:szCs w:val="18"/>
        </w:rPr>
        <w:t>厌食症患者一般信息及治疗前后各项指标变化</w:t>
      </w:r>
    </w:p>
    <w:p w14:paraId="0D258B27" w14:textId="77777777" w:rsidR="00863EFC" w:rsidRDefault="00056780" w:rsidP="0091566D">
      <w:pPr>
        <w:snapToGrid w:val="0"/>
        <w:spacing w:line="360" w:lineRule="auto"/>
        <w:jc w:val="center"/>
        <w:rPr>
          <w:b/>
          <w:bCs/>
          <w:color w:val="000000"/>
          <w:sz w:val="24"/>
          <w:szCs w:val="24"/>
        </w:rPr>
      </w:pPr>
      <w:r>
        <w:rPr>
          <w:noProof/>
          <w:sz w:val="24"/>
        </w:rPr>
        <w:drawing>
          <wp:inline distT="0" distB="0" distL="0" distR="0" wp14:anchorId="245DCC38" wp14:editId="3D703937">
            <wp:extent cx="5274310" cy="10458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rcRect t="6182" b="-1"/>
                    <a:stretch>
                      <a:fillRect/>
                    </a:stretch>
                  </pic:blipFill>
                  <pic:spPr>
                    <a:xfrm>
                      <a:off x="0" y="0"/>
                      <a:ext cx="5274310" cy="1045845"/>
                    </a:xfrm>
                    <a:prstGeom prst="rect">
                      <a:avLst/>
                    </a:prstGeom>
                    <a:ln>
                      <a:noFill/>
                    </a:ln>
                  </pic:spPr>
                </pic:pic>
              </a:graphicData>
            </a:graphic>
          </wp:inline>
        </w:drawing>
      </w:r>
    </w:p>
    <w:p w14:paraId="74580A91" w14:textId="77777777" w:rsidR="00863EFC" w:rsidRDefault="00056780" w:rsidP="00D26E3F">
      <w:pPr>
        <w:spacing w:line="360" w:lineRule="auto"/>
        <w:jc w:val="center"/>
        <w:rPr>
          <w:color w:val="000000"/>
          <w:szCs w:val="24"/>
        </w:rPr>
      </w:pPr>
      <w:r>
        <w:rPr>
          <w:b/>
          <w:bCs/>
          <w:noProof/>
          <w:color w:val="000000"/>
          <w:sz w:val="24"/>
          <w:szCs w:val="24"/>
        </w:rPr>
        <w:drawing>
          <wp:inline distT="0" distB="0" distL="0" distR="0" wp14:anchorId="154FC7A7" wp14:editId="30AB0EE3">
            <wp:extent cx="3970148" cy="2446808"/>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4086608" cy="2518582"/>
                    </a:xfrm>
                    <a:prstGeom prst="rect">
                      <a:avLst/>
                    </a:prstGeom>
                  </pic:spPr>
                </pic:pic>
              </a:graphicData>
            </a:graphic>
          </wp:inline>
        </w:drawing>
      </w:r>
    </w:p>
    <w:p w14:paraId="709A4DBD" w14:textId="2C4BC355" w:rsidR="00863EFC" w:rsidRDefault="00056780" w:rsidP="00EC5E14">
      <w:pPr>
        <w:spacing w:line="360" w:lineRule="auto"/>
        <w:jc w:val="center"/>
        <w:rPr>
          <w:sz w:val="18"/>
          <w:szCs w:val="18"/>
        </w:rPr>
      </w:pPr>
      <w:r>
        <w:rPr>
          <w:szCs w:val="18"/>
        </w:rPr>
        <w:t>图</w:t>
      </w:r>
      <w:r w:rsidR="00EA6F46">
        <w:rPr>
          <w:szCs w:val="18"/>
        </w:rPr>
        <w:t>10</w:t>
      </w:r>
      <w:r>
        <w:rPr>
          <w:szCs w:val="18"/>
        </w:rPr>
        <w:t xml:space="preserve"> </w:t>
      </w:r>
      <w:r>
        <w:rPr>
          <w:szCs w:val="18"/>
        </w:rPr>
        <w:t>厌食症患者治疗前后体重及量表得分变化</w:t>
      </w:r>
    </w:p>
    <w:p w14:paraId="6AA54F9B" w14:textId="77777777" w:rsidR="00863EFC" w:rsidRDefault="00863EFC" w:rsidP="00EC5E14">
      <w:pPr>
        <w:snapToGrid w:val="0"/>
        <w:spacing w:beforeLines="50" w:before="156" w:line="360" w:lineRule="auto"/>
        <w:jc w:val="left"/>
        <w:rPr>
          <w:b/>
          <w:bCs/>
          <w:color w:val="000000"/>
          <w:sz w:val="24"/>
          <w:szCs w:val="24"/>
        </w:rPr>
      </w:pPr>
    </w:p>
    <w:p w14:paraId="62EBE890" w14:textId="77777777" w:rsidR="00863EFC" w:rsidRDefault="00056780" w:rsidP="00EC5E14">
      <w:pPr>
        <w:snapToGrid w:val="0"/>
        <w:spacing w:beforeLines="50" w:before="156" w:line="360" w:lineRule="auto"/>
        <w:jc w:val="left"/>
        <w:rPr>
          <w:b/>
          <w:bCs/>
          <w:color w:val="000000"/>
          <w:sz w:val="24"/>
          <w:szCs w:val="24"/>
        </w:rPr>
      </w:pPr>
      <w:r>
        <w:rPr>
          <w:b/>
          <w:bCs/>
          <w:color w:val="000000"/>
          <w:sz w:val="24"/>
          <w:szCs w:val="24"/>
        </w:rPr>
        <w:lastRenderedPageBreak/>
        <w:t xml:space="preserve">1.2 </w:t>
      </w:r>
      <w:r>
        <w:rPr>
          <w:b/>
          <w:bCs/>
          <w:color w:val="000000"/>
          <w:sz w:val="24"/>
          <w:szCs w:val="24"/>
        </w:rPr>
        <w:t>影像学研究</w:t>
      </w:r>
    </w:p>
    <w:p w14:paraId="0F45D4CD" w14:textId="7C14DCFE" w:rsidR="00863EFC" w:rsidRDefault="009D43E2" w:rsidP="00EC5E14">
      <w:pPr>
        <w:snapToGrid w:val="0"/>
        <w:spacing w:line="360" w:lineRule="auto"/>
        <w:rPr>
          <w:b/>
          <w:bCs/>
          <w:color w:val="000000"/>
          <w:sz w:val="24"/>
          <w:szCs w:val="24"/>
        </w:rPr>
      </w:pPr>
      <w:r>
        <w:rPr>
          <w:rFonts w:hint="eastAsia"/>
          <w:b/>
          <w:bCs/>
          <w:color w:val="000000"/>
          <w:sz w:val="24"/>
          <w:szCs w:val="24"/>
        </w:rPr>
        <w:t>(</w:t>
      </w:r>
      <w:r w:rsidR="00056780">
        <w:rPr>
          <w:b/>
          <w:bCs/>
          <w:color w:val="000000"/>
          <w:sz w:val="24"/>
          <w:szCs w:val="24"/>
        </w:rPr>
        <w:t>1</w:t>
      </w:r>
      <w:r>
        <w:rPr>
          <w:b/>
          <w:bCs/>
          <w:color w:val="000000"/>
          <w:sz w:val="24"/>
          <w:szCs w:val="24"/>
        </w:rPr>
        <w:t>)</w:t>
      </w:r>
      <w:r w:rsidR="00056780">
        <w:rPr>
          <w:b/>
          <w:bCs/>
          <w:color w:val="000000"/>
          <w:sz w:val="24"/>
          <w:szCs w:val="24"/>
        </w:rPr>
        <w:t>AN</w:t>
      </w:r>
      <w:r w:rsidR="00056780">
        <w:rPr>
          <w:b/>
          <w:bCs/>
          <w:color w:val="000000"/>
          <w:sz w:val="24"/>
          <w:szCs w:val="24"/>
        </w:rPr>
        <w:t>脑结构像磁共振研究</w:t>
      </w:r>
    </w:p>
    <w:p w14:paraId="050172F3" w14:textId="60192658" w:rsidR="00863EFC" w:rsidRDefault="00056780" w:rsidP="00EC5E14">
      <w:pPr>
        <w:snapToGrid w:val="0"/>
        <w:spacing w:line="360" w:lineRule="auto"/>
        <w:ind w:firstLineChars="200" w:firstLine="480"/>
        <w:rPr>
          <w:b/>
          <w:bCs/>
          <w:color w:val="000000"/>
        </w:rPr>
      </w:pPr>
      <w:r>
        <w:rPr>
          <w:color w:val="000000"/>
          <w:sz w:val="24"/>
          <w:szCs w:val="24"/>
        </w:rPr>
        <w:t>该研究对</w:t>
      </w:r>
      <w:r>
        <w:rPr>
          <w:color w:val="000000"/>
          <w:sz w:val="24"/>
          <w:szCs w:val="24"/>
        </w:rPr>
        <w:t>35</w:t>
      </w:r>
      <w:r>
        <w:rPr>
          <w:color w:val="000000"/>
          <w:sz w:val="24"/>
          <w:szCs w:val="24"/>
        </w:rPr>
        <w:t>名未用药的</w:t>
      </w:r>
      <w:r>
        <w:rPr>
          <w:color w:val="000000"/>
          <w:sz w:val="24"/>
          <w:szCs w:val="24"/>
        </w:rPr>
        <w:t>AN</w:t>
      </w:r>
      <w:r>
        <w:rPr>
          <w:color w:val="000000"/>
          <w:sz w:val="24"/>
          <w:szCs w:val="24"/>
        </w:rPr>
        <w:t>患者和</w:t>
      </w:r>
      <w:r>
        <w:rPr>
          <w:color w:val="000000"/>
          <w:sz w:val="24"/>
          <w:szCs w:val="24"/>
        </w:rPr>
        <w:t>20</w:t>
      </w:r>
      <w:r>
        <w:rPr>
          <w:color w:val="000000"/>
          <w:sz w:val="24"/>
          <w:szCs w:val="24"/>
        </w:rPr>
        <w:t>名匹配的健康对照组接受结构磁共振成像脑部扫描。比较两组皮质下结构体积和皮质厚度</w:t>
      </w:r>
      <w:r>
        <w:rPr>
          <w:rFonts w:hint="eastAsia"/>
          <w:color w:val="000000"/>
          <w:sz w:val="24"/>
          <w:szCs w:val="24"/>
        </w:rPr>
        <w:t>，结果</w:t>
      </w:r>
      <w:r w:rsidRPr="00CD0AB4">
        <w:rPr>
          <w:rFonts w:hint="eastAsia"/>
          <w:color w:val="000000"/>
          <w:kern w:val="0"/>
          <w:sz w:val="24"/>
          <w:szCs w:val="24"/>
          <w:lang w:bidi="ar"/>
        </w:rPr>
        <w:t>如图</w:t>
      </w:r>
      <w:r w:rsidRPr="00CD0AB4">
        <w:rPr>
          <w:color w:val="000000"/>
          <w:kern w:val="0"/>
          <w:sz w:val="24"/>
          <w:szCs w:val="24"/>
          <w:lang w:bidi="ar"/>
        </w:rPr>
        <w:t>1</w:t>
      </w:r>
      <w:r w:rsidR="00EA6F46">
        <w:rPr>
          <w:color w:val="000000"/>
          <w:kern w:val="0"/>
          <w:sz w:val="24"/>
          <w:szCs w:val="24"/>
          <w:lang w:bidi="ar"/>
        </w:rPr>
        <w:t>1</w:t>
      </w:r>
      <w:r w:rsidRPr="00CD0AB4">
        <w:rPr>
          <w:rFonts w:hint="eastAsia"/>
          <w:color w:val="000000"/>
          <w:kern w:val="0"/>
          <w:sz w:val="24"/>
          <w:szCs w:val="24"/>
          <w:lang w:bidi="ar"/>
        </w:rPr>
        <w:t>所示</w:t>
      </w:r>
      <w:r>
        <w:rPr>
          <w:color w:val="000000"/>
          <w:sz w:val="24"/>
          <w:szCs w:val="24"/>
        </w:rPr>
        <w:t>。</w:t>
      </w:r>
      <w:r>
        <w:rPr>
          <w:color w:val="000000"/>
          <w:sz w:val="24"/>
          <w:szCs w:val="24"/>
        </w:rPr>
        <w:t>AN</w:t>
      </w:r>
      <w:r>
        <w:rPr>
          <w:color w:val="000000"/>
          <w:sz w:val="24"/>
          <w:szCs w:val="24"/>
        </w:rPr>
        <w:t>组中</w:t>
      </w:r>
      <w:r>
        <w:rPr>
          <w:b/>
          <w:color w:val="000000"/>
          <w:sz w:val="24"/>
          <w:szCs w:val="24"/>
        </w:rPr>
        <w:t>尾状核</w:t>
      </w:r>
      <w:r>
        <w:rPr>
          <w:color w:val="000000"/>
          <w:sz w:val="24"/>
          <w:szCs w:val="24"/>
        </w:rPr>
        <w:t>体积相对于总灰质</w:t>
      </w:r>
      <w:r w:rsidR="009D43E2">
        <w:rPr>
          <w:rFonts w:hint="eastAsia"/>
          <w:color w:val="000000"/>
          <w:sz w:val="24"/>
          <w:szCs w:val="24"/>
        </w:rPr>
        <w:t>(</w:t>
      </w:r>
      <w:r>
        <w:rPr>
          <w:color w:val="000000"/>
          <w:sz w:val="24"/>
          <w:szCs w:val="24"/>
        </w:rPr>
        <w:t>GM</w:t>
      </w:r>
      <w:r w:rsidR="009D43E2">
        <w:rPr>
          <w:color w:val="000000"/>
          <w:sz w:val="24"/>
          <w:szCs w:val="24"/>
        </w:rPr>
        <w:t>)</w:t>
      </w:r>
      <w:r>
        <w:rPr>
          <w:color w:val="000000"/>
          <w:sz w:val="24"/>
          <w:szCs w:val="24"/>
        </w:rPr>
        <w:t>体积的百分比更大。在</w:t>
      </w:r>
      <w:r>
        <w:rPr>
          <w:color w:val="000000"/>
          <w:sz w:val="24"/>
          <w:szCs w:val="24"/>
        </w:rPr>
        <w:t>AN</w:t>
      </w:r>
      <w:r>
        <w:rPr>
          <w:color w:val="000000"/>
          <w:sz w:val="24"/>
          <w:szCs w:val="24"/>
        </w:rPr>
        <w:t>患者中也观察到</w:t>
      </w:r>
      <w:r>
        <w:rPr>
          <w:b/>
          <w:color w:val="000000"/>
          <w:sz w:val="24"/>
          <w:szCs w:val="24"/>
        </w:rPr>
        <w:t>左楔前叶</w:t>
      </w:r>
      <w:r>
        <w:rPr>
          <w:color w:val="000000"/>
          <w:sz w:val="24"/>
          <w:szCs w:val="24"/>
        </w:rPr>
        <w:t>的皮质厚度减小。此外，还发现了</w:t>
      </w:r>
      <w:r>
        <w:rPr>
          <w:color w:val="000000"/>
          <w:sz w:val="24"/>
          <w:szCs w:val="24"/>
        </w:rPr>
        <w:t>AN</w:t>
      </w:r>
      <w:r>
        <w:rPr>
          <w:color w:val="000000"/>
          <w:sz w:val="24"/>
          <w:szCs w:val="24"/>
        </w:rPr>
        <w:t>组各半球之间的相互作用，表明在</w:t>
      </w:r>
      <w:r>
        <w:rPr>
          <w:color w:val="000000"/>
          <w:sz w:val="24"/>
          <w:szCs w:val="24"/>
        </w:rPr>
        <w:t>AN</w:t>
      </w:r>
      <w:r>
        <w:rPr>
          <w:color w:val="000000"/>
          <w:sz w:val="24"/>
          <w:szCs w:val="24"/>
        </w:rPr>
        <w:t>患者的左半球皮质变薄更为突出。为</w:t>
      </w:r>
      <w:r>
        <w:rPr>
          <w:color w:val="000000"/>
          <w:sz w:val="24"/>
          <w:szCs w:val="24"/>
        </w:rPr>
        <w:t>AN</w:t>
      </w:r>
      <w:r>
        <w:rPr>
          <w:color w:val="000000"/>
          <w:sz w:val="24"/>
          <w:szCs w:val="24"/>
        </w:rPr>
        <w:t>患者的脑结构异常提供了进一步的证据。</w:t>
      </w:r>
      <w:bookmarkStart w:id="17" w:name="OLE_LINK28"/>
      <w:bookmarkStart w:id="18" w:name="OLE_LINK27"/>
      <w:r>
        <w:rPr>
          <w:color w:val="000000"/>
          <w:sz w:val="24"/>
          <w:szCs w:val="24"/>
        </w:rPr>
        <w:t>该结果已发表在</w:t>
      </w:r>
      <w:r>
        <w:rPr>
          <w:color w:val="000000"/>
          <w:sz w:val="24"/>
          <w:szCs w:val="24"/>
          <w:shd w:val="clear" w:color="auto" w:fill="FFFFFF"/>
        </w:rPr>
        <w:t>Psychiatry Research: Neuroimaging</w:t>
      </w:r>
      <w:hyperlink r:id="rId19">
        <w:r>
          <w:rPr>
            <w:color w:val="000000"/>
            <w:sz w:val="24"/>
            <w:szCs w:val="24"/>
            <w:shd w:val="clear" w:color="auto" w:fill="FFFFFF"/>
          </w:rPr>
          <w:t> </w:t>
        </w:r>
      </w:hyperlink>
      <w:r>
        <w:rPr>
          <w:color w:val="000000"/>
          <w:sz w:val="24"/>
          <w:szCs w:val="24"/>
          <w:shd w:val="clear" w:color="auto" w:fill="FFFFFF"/>
        </w:rPr>
        <w:t>杂志</w:t>
      </w:r>
      <w:r>
        <w:rPr>
          <w:color w:val="000000"/>
          <w:shd w:val="clear" w:color="auto" w:fill="FFFFFF"/>
        </w:rPr>
        <w:t>：</w:t>
      </w:r>
    </w:p>
    <w:bookmarkEnd w:id="17"/>
    <w:bookmarkEnd w:id="18"/>
    <w:p w14:paraId="23A389C7" w14:textId="77777777" w:rsidR="00863EFC" w:rsidRDefault="00056780" w:rsidP="00EC5E14">
      <w:pPr>
        <w:snapToGrid w:val="0"/>
        <w:spacing w:line="360" w:lineRule="auto"/>
        <w:ind w:firstLineChars="200" w:firstLine="420"/>
        <w:rPr>
          <w:color w:val="212121"/>
          <w:shd w:val="clear" w:color="auto" w:fill="FFFFFF"/>
        </w:rPr>
      </w:pPr>
      <w:r>
        <w:rPr>
          <w:color w:val="000000"/>
          <w:shd w:val="clear" w:color="auto" w:fill="FFFFFF"/>
        </w:rPr>
        <w:t>Yue L, Wang Y, Kaye W H, et al. Structural alterations in the caudate nucleus and precuneus in un-medicated anorexia nervosa patients[J]. Psychiatry Research: Neuroimaging, 2018, 281: 12-18</w:t>
      </w:r>
      <w:r>
        <w:rPr>
          <w:color w:val="212121"/>
          <w:shd w:val="clear" w:color="auto" w:fill="FFFFFF"/>
        </w:rPr>
        <w:t>.</w:t>
      </w:r>
    </w:p>
    <w:p w14:paraId="53E9654B" w14:textId="77777777" w:rsidR="00863EFC" w:rsidRDefault="00056780" w:rsidP="00EC5E14">
      <w:pPr>
        <w:snapToGrid w:val="0"/>
        <w:spacing w:line="360" w:lineRule="auto"/>
        <w:jc w:val="center"/>
        <w:rPr>
          <w:color w:val="000000"/>
          <w:sz w:val="24"/>
          <w:szCs w:val="24"/>
        </w:rPr>
      </w:pPr>
      <w:r>
        <w:rPr>
          <w:noProof/>
        </w:rPr>
        <w:drawing>
          <wp:inline distT="0" distB="0" distL="0" distR="0" wp14:anchorId="2D66DD4D" wp14:editId="5E44ADB6">
            <wp:extent cx="3992245" cy="3506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rcRect l="12886" r="11376" b="8679"/>
                    <a:stretch>
                      <a:fillRect/>
                    </a:stretch>
                  </pic:blipFill>
                  <pic:spPr>
                    <a:xfrm>
                      <a:off x="0" y="0"/>
                      <a:ext cx="3994051" cy="3507835"/>
                    </a:xfrm>
                    <a:prstGeom prst="rect">
                      <a:avLst/>
                    </a:prstGeom>
                    <a:ln>
                      <a:noFill/>
                    </a:ln>
                  </pic:spPr>
                </pic:pic>
              </a:graphicData>
            </a:graphic>
          </wp:inline>
        </w:drawing>
      </w:r>
    </w:p>
    <w:p w14:paraId="3BDFCB75" w14:textId="3981608C" w:rsidR="00863EFC" w:rsidRPr="00CD0AB4" w:rsidRDefault="00056780" w:rsidP="00EC5E14">
      <w:pPr>
        <w:spacing w:afterLines="50" w:after="156" w:line="360" w:lineRule="auto"/>
        <w:jc w:val="center"/>
        <w:rPr>
          <w:szCs w:val="18"/>
        </w:rPr>
      </w:pPr>
      <w:r>
        <w:rPr>
          <w:rFonts w:hint="eastAsia"/>
          <w:szCs w:val="18"/>
        </w:rPr>
        <w:t>图</w:t>
      </w:r>
      <w:r>
        <w:rPr>
          <w:rFonts w:hint="eastAsia"/>
          <w:szCs w:val="18"/>
        </w:rPr>
        <w:t>1</w:t>
      </w:r>
      <w:r w:rsidR="00EA6F46">
        <w:rPr>
          <w:szCs w:val="18"/>
        </w:rPr>
        <w:t>1</w:t>
      </w:r>
      <w:r>
        <w:rPr>
          <w:szCs w:val="18"/>
        </w:rPr>
        <w:t xml:space="preserve"> </w:t>
      </w:r>
      <w:r>
        <w:rPr>
          <w:rFonts w:hint="eastAsia"/>
          <w:szCs w:val="18"/>
        </w:rPr>
        <w:t>厌食症患者间的</w:t>
      </w:r>
      <w:r>
        <w:rPr>
          <w:szCs w:val="18"/>
        </w:rPr>
        <w:t>皮质下结构体积和皮质厚度</w:t>
      </w:r>
      <w:r>
        <w:rPr>
          <w:rFonts w:hint="eastAsia"/>
          <w:szCs w:val="18"/>
        </w:rPr>
        <w:t>差异（</w:t>
      </w:r>
      <w:r>
        <w:rPr>
          <w:rFonts w:hint="eastAsia"/>
          <w:szCs w:val="18"/>
        </w:rPr>
        <w:t>n=35</w:t>
      </w:r>
      <w:r>
        <w:rPr>
          <w:rFonts w:hint="eastAsia"/>
          <w:szCs w:val="18"/>
        </w:rPr>
        <w:t>）</w:t>
      </w:r>
    </w:p>
    <w:p w14:paraId="138D1FD9" w14:textId="10721E80" w:rsidR="00863EFC" w:rsidRDefault="009D43E2" w:rsidP="00EC5E14">
      <w:pPr>
        <w:snapToGrid w:val="0"/>
        <w:spacing w:line="360" w:lineRule="auto"/>
        <w:rPr>
          <w:b/>
          <w:bCs/>
          <w:color w:val="000000"/>
          <w:sz w:val="24"/>
          <w:szCs w:val="24"/>
        </w:rPr>
      </w:pPr>
      <w:r>
        <w:rPr>
          <w:rFonts w:hint="eastAsia"/>
          <w:b/>
          <w:bCs/>
          <w:color w:val="000000"/>
          <w:sz w:val="24"/>
          <w:szCs w:val="24"/>
        </w:rPr>
        <w:t>(</w:t>
      </w:r>
      <w:r w:rsidR="00056780">
        <w:rPr>
          <w:b/>
          <w:bCs/>
          <w:color w:val="000000"/>
          <w:sz w:val="24"/>
          <w:szCs w:val="24"/>
        </w:rPr>
        <w:t>2</w:t>
      </w:r>
      <w:r>
        <w:rPr>
          <w:b/>
          <w:bCs/>
          <w:color w:val="000000"/>
          <w:sz w:val="24"/>
          <w:szCs w:val="24"/>
        </w:rPr>
        <w:t>)</w:t>
      </w:r>
      <w:r w:rsidR="00056780">
        <w:rPr>
          <w:b/>
          <w:bCs/>
          <w:color w:val="000000"/>
          <w:sz w:val="24"/>
          <w:szCs w:val="24"/>
        </w:rPr>
        <w:t>AN</w:t>
      </w:r>
      <w:r w:rsidR="00056780">
        <w:rPr>
          <w:b/>
          <w:bCs/>
          <w:color w:val="000000"/>
          <w:sz w:val="24"/>
          <w:szCs w:val="24"/>
        </w:rPr>
        <w:t>任务态功能磁共振研究</w:t>
      </w:r>
    </w:p>
    <w:p w14:paraId="280B813B" w14:textId="5721A182" w:rsidR="00863EFC" w:rsidRDefault="00056780" w:rsidP="00EC5E14">
      <w:pPr>
        <w:spacing w:line="360" w:lineRule="auto"/>
        <w:ind w:firstLineChars="200" w:firstLine="480"/>
        <w:rPr>
          <w:sz w:val="24"/>
          <w:szCs w:val="24"/>
        </w:rPr>
      </w:pPr>
      <w:r>
        <w:rPr>
          <w:sz w:val="24"/>
          <w:szCs w:val="24"/>
        </w:rPr>
        <w:t>针对</w:t>
      </w:r>
      <w:r>
        <w:rPr>
          <w:sz w:val="24"/>
          <w:szCs w:val="24"/>
        </w:rPr>
        <w:t>AN</w:t>
      </w:r>
      <w:r>
        <w:rPr>
          <w:sz w:val="24"/>
          <w:szCs w:val="24"/>
        </w:rPr>
        <w:t>患者过度控制的核心症状，本研究使用</w:t>
      </w:r>
      <w:r>
        <w:rPr>
          <w:b/>
          <w:bCs/>
          <w:sz w:val="24"/>
          <w:szCs w:val="24"/>
        </w:rPr>
        <w:t>停止信号任务范式（</w:t>
      </w:r>
      <w:r>
        <w:rPr>
          <w:b/>
          <w:bCs/>
          <w:sz w:val="24"/>
          <w:szCs w:val="24"/>
        </w:rPr>
        <w:t>SST</w:t>
      </w:r>
      <w:r>
        <w:rPr>
          <w:b/>
          <w:bCs/>
          <w:sz w:val="24"/>
          <w:szCs w:val="24"/>
        </w:rPr>
        <w:t>）</w:t>
      </w:r>
      <w:r>
        <w:rPr>
          <w:sz w:val="24"/>
          <w:szCs w:val="24"/>
        </w:rPr>
        <w:t>，对</w:t>
      </w:r>
      <w:r>
        <w:rPr>
          <w:sz w:val="24"/>
          <w:szCs w:val="24"/>
        </w:rPr>
        <w:t>79</w:t>
      </w:r>
      <w:r>
        <w:rPr>
          <w:sz w:val="24"/>
          <w:szCs w:val="24"/>
        </w:rPr>
        <w:t>名</w:t>
      </w:r>
      <w:r>
        <w:rPr>
          <w:sz w:val="24"/>
          <w:szCs w:val="24"/>
        </w:rPr>
        <w:t>AN</w:t>
      </w:r>
      <w:r>
        <w:rPr>
          <w:sz w:val="24"/>
          <w:szCs w:val="24"/>
        </w:rPr>
        <w:t>患者和</w:t>
      </w:r>
      <w:r>
        <w:rPr>
          <w:sz w:val="24"/>
          <w:szCs w:val="24"/>
        </w:rPr>
        <w:t>31</w:t>
      </w:r>
      <w:r>
        <w:rPr>
          <w:sz w:val="24"/>
          <w:szCs w:val="24"/>
        </w:rPr>
        <w:t>名匹配的健康对照进行</w:t>
      </w:r>
      <w:r>
        <w:rPr>
          <w:color w:val="000000"/>
          <w:sz w:val="24"/>
          <w:szCs w:val="24"/>
        </w:rPr>
        <w:t>抑制控制任务的功能磁共振实验</w:t>
      </w:r>
      <w:r>
        <w:rPr>
          <w:sz w:val="24"/>
          <w:szCs w:val="24"/>
        </w:rPr>
        <w:t>。任务态</w:t>
      </w:r>
      <w:r>
        <w:rPr>
          <w:sz w:val="24"/>
          <w:szCs w:val="24"/>
        </w:rPr>
        <w:t>fMRI</w:t>
      </w:r>
      <w:r>
        <w:rPr>
          <w:sz w:val="24"/>
          <w:szCs w:val="24"/>
        </w:rPr>
        <w:t>结果表明，在</w:t>
      </w:r>
      <w:r>
        <w:rPr>
          <w:sz w:val="24"/>
          <w:szCs w:val="24"/>
        </w:rPr>
        <w:t>SST</w:t>
      </w:r>
      <w:r>
        <w:rPr>
          <w:sz w:val="24"/>
          <w:szCs w:val="24"/>
        </w:rPr>
        <w:t>任务中，</w:t>
      </w:r>
      <w:r>
        <w:rPr>
          <w:sz w:val="24"/>
          <w:szCs w:val="24"/>
        </w:rPr>
        <w:t>AN</w:t>
      </w:r>
      <w:r>
        <w:rPr>
          <w:sz w:val="24"/>
          <w:szCs w:val="24"/>
        </w:rPr>
        <w:t>患者在部分脑区（红色）激活程度较健康对照组更高，如图</w:t>
      </w:r>
      <w:r>
        <w:rPr>
          <w:sz w:val="24"/>
          <w:szCs w:val="24"/>
        </w:rPr>
        <w:t>1</w:t>
      </w:r>
      <w:r w:rsidR="00EA6F46">
        <w:rPr>
          <w:sz w:val="24"/>
          <w:szCs w:val="24"/>
        </w:rPr>
        <w:t>2</w:t>
      </w:r>
      <w:r>
        <w:rPr>
          <w:sz w:val="24"/>
          <w:szCs w:val="24"/>
        </w:rPr>
        <w:t>所示。</w:t>
      </w:r>
    </w:p>
    <w:p w14:paraId="5C696D27" w14:textId="77777777" w:rsidR="00863EFC" w:rsidRDefault="00056780" w:rsidP="00EC5E14">
      <w:pPr>
        <w:spacing w:line="360" w:lineRule="auto"/>
        <w:jc w:val="center"/>
      </w:pPr>
      <w:r>
        <w:rPr>
          <w:noProof/>
        </w:rPr>
        <w:lastRenderedPageBreak/>
        <w:drawing>
          <wp:inline distT="0" distB="0" distL="0" distR="0" wp14:anchorId="0BC8F7B0" wp14:editId="37D2C2E0">
            <wp:extent cx="2853055" cy="2854960"/>
            <wp:effectExtent l="0" t="0" r="4445" b="2540"/>
            <wp:docPr id="6" name="图片 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卡通人物&#10;&#10;中度可信度描述已自动生成"/>
                    <pic:cNvPicPr>
                      <a:picLocks noChangeAspect="1"/>
                    </pic:cNvPicPr>
                  </pic:nvPicPr>
                  <pic:blipFill>
                    <a:blip r:embed="rId21" cstate="print">
                      <a:extLst>
                        <a:ext uri="{28A0092B-C50C-407E-A947-70E740481C1C}">
                          <a14:useLocalDpi xmlns:a14="http://schemas.microsoft.com/office/drawing/2010/main" val="0"/>
                        </a:ext>
                      </a:extLst>
                    </a:blip>
                    <a:srcRect r="27747"/>
                    <a:stretch>
                      <a:fillRect/>
                    </a:stretch>
                  </pic:blipFill>
                  <pic:spPr>
                    <a:xfrm>
                      <a:off x="0" y="0"/>
                      <a:ext cx="2963911" cy="2966203"/>
                    </a:xfrm>
                    <a:prstGeom prst="rect">
                      <a:avLst/>
                    </a:prstGeom>
                    <a:ln>
                      <a:noFill/>
                    </a:ln>
                  </pic:spPr>
                </pic:pic>
              </a:graphicData>
            </a:graphic>
          </wp:inline>
        </w:drawing>
      </w:r>
    </w:p>
    <w:p w14:paraId="538D5E43" w14:textId="22BB794B" w:rsidR="00863EFC" w:rsidRDefault="00056780" w:rsidP="00EA6F46">
      <w:pPr>
        <w:spacing w:afterLines="50" w:after="156" w:line="360" w:lineRule="auto"/>
        <w:jc w:val="center"/>
      </w:pPr>
      <w:r>
        <w:t>图</w:t>
      </w:r>
      <w:r>
        <w:t>1</w:t>
      </w:r>
      <w:r w:rsidR="00EA6F46">
        <w:t>2</w:t>
      </w:r>
      <w:r>
        <w:t xml:space="preserve"> SST</w:t>
      </w:r>
      <w:r>
        <w:t>任务中</w:t>
      </w:r>
      <w:r>
        <w:t>AN</w:t>
      </w:r>
      <w:r>
        <w:t>与</w:t>
      </w:r>
      <w:r>
        <w:t>HC</w:t>
      </w:r>
      <w:r>
        <w:t>的脑区激活差异图</w:t>
      </w:r>
    </w:p>
    <w:p w14:paraId="71661C29" w14:textId="70A73E01" w:rsidR="00863EFC" w:rsidRDefault="00056780" w:rsidP="00EC5E14">
      <w:pPr>
        <w:spacing w:line="360" w:lineRule="auto"/>
        <w:ind w:firstLineChars="200" w:firstLine="482"/>
        <w:rPr>
          <w:sz w:val="24"/>
          <w:szCs w:val="24"/>
        </w:rPr>
      </w:pPr>
      <w:r>
        <w:rPr>
          <w:b/>
          <w:sz w:val="24"/>
          <w:szCs w:val="24"/>
        </w:rPr>
        <w:t>ACC</w:t>
      </w:r>
      <w:r>
        <w:rPr>
          <w:b/>
          <w:sz w:val="24"/>
          <w:szCs w:val="24"/>
        </w:rPr>
        <w:t>从结构上可分为</w:t>
      </w:r>
      <w:bookmarkStart w:id="19" w:name="OLE_LINK24"/>
      <w:bookmarkStart w:id="20" w:name="OLE_LINK23"/>
      <w:r>
        <w:rPr>
          <w:b/>
          <w:sz w:val="24"/>
          <w:szCs w:val="24"/>
        </w:rPr>
        <w:t>膝前扣带回</w:t>
      </w:r>
      <w:bookmarkEnd w:id="19"/>
      <w:bookmarkEnd w:id="20"/>
      <w:r>
        <w:rPr>
          <w:b/>
          <w:sz w:val="24"/>
          <w:szCs w:val="24"/>
        </w:rPr>
        <w:t>（</w:t>
      </w:r>
      <w:proofErr w:type="spellStart"/>
      <w:r>
        <w:rPr>
          <w:b/>
          <w:sz w:val="24"/>
          <w:szCs w:val="24"/>
        </w:rPr>
        <w:t>pACC</w:t>
      </w:r>
      <w:proofErr w:type="spellEnd"/>
      <w:r>
        <w:rPr>
          <w:b/>
          <w:sz w:val="24"/>
          <w:szCs w:val="24"/>
        </w:rPr>
        <w:t>）</w:t>
      </w:r>
      <w:bookmarkStart w:id="21" w:name="OLE_LINK10"/>
      <w:bookmarkStart w:id="22" w:name="OLE_LINK11"/>
      <w:r>
        <w:rPr>
          <w:b/>
          <w:sz w:val="24"/>
          <w:szCs w:val="24"/>
        </w:rPr>
        <w:t>、膝上扣带回</w:t>
      </w:r>
      <w:bookmarkEnd w:id="21"/>
      <w:bookmarkEnd w:id="22"/>
      <w:r>
        <w:rPr>
          <w:b/>
          <w:sz w:val="24"/>
          <w:szCs w:val="24"/>
        </w:rPr>
        <w:t>（</w:t>
      </w:r>
      <w:proofErr w:type="spellStart"/>
      <w:r>
        <w:rPr>
          <w:b/>
          <w:sz w:val="24"/>
          <w:szCs w:val="24"/>
        </w:rPr>
        <w:t>spACC</w:t>
      </w:r>
      <w:proofErr w:type="spellEnd"/>
      <w:r>
        <w:rPr>
          <w:b/>
          <w:sz w:val="24"/>
          <w:szCs w:val="24"/>
        </w:rPr>
        <w:t>）以及膝后扣带回（</w:t>
      </w:r>
      <w:proofErr w:type="spellStart"/>
      <w:r>
        <w:rPr>
          <w:b/>
          <w:sz w:val="24"/>
          <w:szCs w:val="24"/>
        </w:rPr>
        <w:t>sgACC</w:t>
      </w:r>
      <w:proofErr w:type="spellEnd"/>
      <w:r>
        <w:rPr>
          <w:b/>
          <w:sz w:val="24"/>
          <w:szCs w:val="24"/>
        </w:rPr>
        <w:t>）</w:t>
      </w:r>
      <w:r>
        <w:rPr>
          <w:sz w:val="24"/>
          <w:szCs w:val="24"/>
        </w:rPr>
        <w:t>，如图</w:t>
      </w:r>
      <w:r>
        <w:rPr>
          <w:sz w:val="24"/>
          <w:szCs w:val="24"/>
        </w:rPr>
        <w:t>1</w:t>
      </w:r>
      <w:r w:rsidR="00EA6F46">
        <w:rPr>
          <w:sz w:val="24"/>
          <w:szCs w:val="24"/>
        </w:rPr>
        <w:t>3</w:t>
      </w:r>
      <w:r>
        <w:rPr>
          <w:sz w:val="24"/>
          <w:szCs w:val="24"/>
        </w:rPr>
        <w:t>所示。本研究使用</w:t>
      </w:r>
      <w:r>
        <w:rPr>
          <w:sz w:val="24"/>
          <w:szCs w:val="24"/>
        </w:rPr>
        <w:t>SST</w:t>
      </w:r>
      <w:r>
        <w:rPr>
          <w:sz w:val="24"/>
          <w:szCs w:val="24"/>
        </w:rPr>
        <w:t>任务，发现在不同难度的任务中，</w:t>
      </w:r>
      <w:r>
        <w:rPr>
          <w:sz w:val="24"/>
          <w:szCs w:val="24"/>
        </w:rPr>
        <w:t>AN</w:t>
      </w:r>
      <w:r>
        <w:rPr>
          <w:sz w:val="24"/>
          <w:szCs w:val="24"/>
        </w:rPr>
        <w:t>患者</w:t>
      </w:r>
      <w:r>
        <w:rPr>
          <w:sz w:val="24"/>
          <w:szCs w:val="24"/>
        </w:rPr>
        <w:t>ACC</w:t>
      </w:r>
      <w:r>
        <w:rPr>
          <w:sz w:val="24"/>
          <w:szCs w:val="24"/>
        </w:rPr>
        <w:t>不同区域的激活程度与其核心症状相关的量表得分之间有着显著的相关关系。为其临床上的核心表征提供了生理学依据。</w:t>
      </w:r>
    </w:p>
    <w:p w14:paraId="75533957" w14:textId="77777777" w:rsidR="00863EFC" w:rsidRDefault="00056780" w:rsidP="00EC5E14">
      <w:pPr>
        <w:spacing w:line="360" w:lineRule="auto"/>
        <w:jc w:val="center"/>
      </w:pPr>
      <w:r>
        <w:rPr>
          <w:noProof/>
        </w:rPr>
        <w:drawing>
          <wp:inline distT="0" distB="0" distL="0" distR="0" wp14:anchorId="2B8ADE19" wp14:editId="09772CF1">
            <wp:extent cx="2781300" cy="2171700"/>
            <wp:effectExtent l="0" t="0" r="0" b="0"/>
            <wp:docPr id="4" name="图片 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中度可信度描述已自动生成"/>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81300" cy="2171700"/>
                    </a:xfrm>
                    <a:prstGeom prst="rect">
                      <a:avLst/>
                    </a:prstGeom>
                  </pic:spPr>
                </pic:pic>
              </a:graphicData>
            </a:graphic>
          </wp:inline>
        </w:drawing>
      </w:r>
    </w:p>
    <w:p w14:paraId="14CBC6E7" w14:textId="76D366ED" w:rsidR="00863EFC" w:rsidRDefault="00056780" w:rsidP="00EA6F46">
      <w:pPr>
        <w:spacing w:afterLines="50" w:after="156" w:line="360" w:lineRule="auto"/>
        <w:jc w:val="center"/>
      </w:pPr>
      <w:r>
        <w:t>图</w:t>
      </w:r>
      <w:r>
        <w:t>1</w:t>
      </w:r>
      <w:r w:rsidR="00EA6F46">
        <w:t>3</w:t>
      </w:r>
      <w:r>
        <w:t xml:space="preserve"> ACC</w:t>
      </w:r>
      <w:r>
        <w:t>分区示意图</w:t>
      </w:r>
    </w:p>
    <w:p w14:paraId="689A4EFA" w14:textId="1AA497EE" w:rsidR="00863EFC" w:rsidRDefault="00056780" w:rsidP="00EC5E14">
      <w:pPr>
        <w:spacing w:line="360" w:lineRule="auto"/>
        <w:ind w:firstLineChars="200" w:firstLine="480"/>
        <w:rPr>
          <w:sz w:val="24"/>
          <w:szCs w:val="24"/>
        </w:rPr>
      </w:pPr>
      <w:r>
        <w:rPr>
          <w:sz w:val="24"/>
          <w:szCs w:val="24"/>
        </w:rPr>
        <w:t>结果表明在简单难度的</w:t>
      </w:r>
      <w:r>
        <w:rPr>
          <w:sz w:val="24"/>
          <w:szCs w:val="24"/>
        </w:rPr>
        <w:t>SST</w:t>
      </w:r>
      <w:r>
        <w:rPr>
          <w:sz w:val="24"/>
          <w:szCs w:val="24"/>
        </w:rPr>
        <w:t>任务中，</w:t>
      </w:r>
      <w:r>
        <w:rPr>
          <w:b/>
          <w:bCs/>
          <w:sz w:val="24"/>
          <w:szCs w:val="24"/>
        </w:rPr>
        <w:t>左右侧的</w:t>
      </w:r>
      <w:proofErr w:type="spellStart"/>
      <w:r>
        <w:rPr>
          <w:b/>
          <w:bCs/>
          <w:sz w:val="24"/>
          <w:szCs w:val="24"/>
        </w:rPr>
        <w:t>sgACC</w:t>
      </w:r>
      <w:proofErr w:type="spellEnd"/>
      <w:r>
        <w:rPr>
          <w:sz w:val="24"/>
          <w:szCs w:val="24"/>
        </w:rPr>
        <w:t>激活与进食障碍检查量表</w:t>
      </w:r>
      <w:r w:rsidR="009D43E2">
        <w:rPr>
          <w:rFonts w:hint="eastAsia"/>
          <w:b/>
          <w:bCs/>
          <w:sz w:val="24"/>
          <w:szCs w:val="24"/>
        </w:rPr>
        <w:t>(</w:t>
      </w:r>
      <w:r>
        <w:rPr>
          <w:b/>
          <w:bCs/>
          <w:sz w:val="24"/>
          <w:szCs w:val="24"/>
        </w:rPr>
        <w:t>EDE-Q6.0</w:t>
      </w:r>
      <w:r w:rsidR="009D43E2">
        <w:rPr>
          <w:b/>
          <w:bCs/>
          <w:sz w:val="24"/>
          <w:szCs w:val="24"/>
        </w:rPr>
        <w:t>)</w:t>
      </w:r>
      <w:r>
        <w:rPr>
          <w:b/>
          <w:bCs/>
          <w:sz w:val="24"/>
          <w:szCs w:val="24"/>
        </w:rPr>
        <w:t>中的饮食限制分量表</w:t>
      </w:r>
      <w:r>
        <w:rPr>
          <w:sz w:val="24"/>
          <w:szCs w:val="24"/>
        </w:rPr>
        <w:t>之间显著相关</w:t>
      </w:r>
      <w:r w:rsidR="00F42932">
        <w:rPr>
          <w:rFonts w:hint="eastAsia"/>
          <w:sz w:val="24"/>
          <w:szCs w:val="24"/>
        </w:rPr>
        <w:t>(</w:t>
      </w:r>
      <w:r>
        <w:rPr>
          <w:sz w:val="24"/>
          <w:szCs w:val="24"/>
        </w:rPr>
        <w:t xml:space="preserve">left: </w:t>
      </w:r>
      <w:r>
        <w:rPr>
          <w:i/>
          <w:iCs/>
          <w:sz w:val="24"/>
          <w:szCs w:val="24"/>
        </w:rPr>
        <w:t>r</w:t>
      </w:r>
      <w:r w:rsidR="00F42932">
        <w:rPr>
          <w:i/>
          <w:iCs/>
          <w:sz w:val="24"/>
          <w:szCs w:val="24"/>
        </w:rPr>
        <w:t xml:space="preserve"> </w:t>
      </w:r>
      <w:r>
        <w:rPr>
          <w:sz w:val="24"/>
          <w:szCs w:val="24"/>
        </w:rPr>
        <w:t>=</w:t>
      </w:r>
      <w:r w:rsidR="00F42932">
        <w:rPr>
          <w:sz w:val="24"/>
          <w:szCs w:val="24"/>
        </w:rPr>
        <w:t xml:space="preserve"> </w:t>
      </w:r>
      <w:r>
        <w:rPr>
          <w:sz w:val="24"/>
          <w:szCs w:val="24"/>
        </w:rPr>
        <w:t xml:space="preserve">0.208, </w:t>
      </w:r>
      <w:r>
        <w:rPr>
          <w:i/>
          <w:iCs/>
          <w:sz w:val="24"/>
          <w:szCs w:val="24"/>
        </w:rPr>
        <w:t>p</w:t>
      </w:r>
      <w:r w:rsidR="00F42932">
        <w:rPr>
          <w:i/>
          <w:iCs/>
          <w:sz w:val="24"/>
          <w:szCs w:val="24"/>
        </w:rPr>
        <w:t xml:space="preserve"> </w:t>
      </w:r>
      <w:r>
        <w:rPr>
          <w:sz w:val="24"/>
          <w:szCs w:val="24"/>
        </w:rPr>
        <w:t>=</w:t>
      </w:r>
      <w:r w:rsidR="00F42932">
        <w:rPr>
          <w:sz w:val="24"/>
          <w:szCs w:val="24"/>
        </w:rPr>
        <w:t xml:space="preserve"> </w:t>
      </w:r>
      <w:r>
        <w:rPr>
          <w:sz w:val="24"/>
          <w:szCs w:val="24"/>
        </w:rPr>
        <w:t xml:space="preserve">0.046; right: </w:t>
      </w:r>
      <w:r>
        <w:rPr>
          <w:i/>
          <w:iCs/>
          <w:sz w:val="24"/>
          <w:szCs w:val="24"/>
        </w:rPr>
        <w:t>r</w:t>
      </w:r>
      <w:r w:rsidR="00F42932">
        <w:rPr>
          <w:i/>
          <w:iCs/>
          <w:sz w:val="24"/>
          <w:szCs w:val="24"/>
        </w:rPr>
        <w:t xml:space="preserve"> </w:t>
      </w:r>
      <w:r>
        <w:rPr>
          <w:sz w:val="24"/>
          <w:szCs w:val="24"/>
        </w:rPr>
        <w:t>=</w:t>
      </w:r>
      <w:r w:rsidR="00F42932">
        <w:rPr>
          <w:sz w:val="24"/>
          <w:szCs w:val="24"/>
        </w:rPr>
        <w:t xml:space="preserve"> </w:t>
      </w:r>
      <w:r>
        <w:rPr>
          <w:sz w:val="24"/>
          <w:szCs w:val="24"/>
        </w:rPr>
        <w:t xml:space="preserve">0.205, </w:t>
      </w:r>
      <w:r>
        <w:rPr>
          <w:i/>
          <w:iCs/>
          <w:sz w:val="24"/>
          <w:szCs w:val="24"/>
        </w:rPr>
        <w:t>p</w:t>
      </w:r>
      <w:r w:rsidR="00F42932">
        <w:rPr>
          <w:i/>
          <w:iCs/>
          <w:sz w:val="24"/>
          <w:szCs w:val="24"/>
        </w:rPr>
        <w:t xml:space="preserve"> </w:t>
      </w:r>
      <w:r>
        <w:rPr>
          <w:sz w:val="24"/>
          <w:szCs w:val="24"/>
        </w:rPr>
        <w:t>=</w:t>
      </w:r>
      <w:r w:rsidR="00F42932">
        <w:rPr>
          <w:sz w:val="24"/>
          <w:szCs w:val="24"/>
        </w:rPr>
        <w:t xml:space="preserve"> </w:t>
      </w:r>
      <w:r>
        <w:rPr>
          <w:sz w:val="24"/>
          <w:szCs w:val="24"/>
        </w:rPr>
        <w:t>0.048</w:t>
      </w:r>
      <w:r>
        <w:rPr>
          <w:sz w:val="24"/>
          <w:szCs w:val="24"/>
        </w:rPr>
        <w:t>）。表明</w:t>
      </w:r>
      <w:r>
        <w:rPr>
          <w:sz w:val="24"/>
          <w:szCs w:val="24"/>
        </w:rPr>
        <w:t>AN</w:t>
      </w:r>
      <w:r>
        <w:rPr>
          <w:sz w:val="24"/>
          <w:szCs w:val="24"/>
        </w:rPr>
        <w:t>患者对饮食的高度限制与其</w:t>
      </w:r>
      <w:proofErr w:type="spellStart"/>
      <w:r>
        <w:rPr>
          <w:sz w:val="24"/>
          <w:szCs w:val="24"/>
        </w:rPr>
        <w:t>sgACC</w:t>
      </w:r>
      <w:proofErr w:type="spellEnd"/>
      <w:r>
        <w:rPr>
          <w:sz w:val="24"/>
          <w:szCs w:val="24"/>
        </w:rPr>
        <w:t>的激活存在着密切的关系，如图</w:t>
      </w:r>
      <w:r>
        <w:rPr>
          <w:sz w:val="24"/>
          <w:szCs w:val="24"/>
        </w:rPr>
        <w:t>1</w:t>
      </w:r>
      <w:r w:rsidR="00EA6F46">
        <w:rPr>
          <w:sz w:val="24"/>
          <w:szCs w:val="24"/>
        </w:rPr>
        <w:t>4</w:t>
      </w:r>
      <w:r>
        <w:rPr>
          <w:sz w:val="24"/>
          <w:szCs w:val="24"/>
        </w:rPr>
        <w:t>所示。</w:t>
      </w:r>
    </w:p>
    <w:p w14:paraId="02D4BC78" w14:textId="77777777" w:rsidR="00863EFC" w:rsidRDefault="00056780" w:rsidP="00EC5E14">
      <w:pPr>
        <w:spacing w:line="360" w:lineRule="auto"/>
        <w:jc w:val="center"/>
      </w:pPr>
      <w:r>
        <w:rPr>
          <w:noProof/>
        </w:rPr>
        <w:lastRenderedPageBreak/>
        <w:drawing>
          <wp:inline distT="0" distB="0" distL="0" distR="0" wp14:anchorId="3C03D472" wp14:editId="79F9EA69">
            <wp:extent cx="5274310" cy="184594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74310" cy="1845945"/>
                    </a:xfrm>
                    <a:prstGeom prst="rect">
                      <a:avLst/>
                    </a:prstGeom>
                  </pic:spPr>
                </pic:pic>
              </a:graphicData>
            </a:graphic>
          </wp:inline>
        </w:drawing>
      </w:r>
    </w:p>
    <w:p w14:paraId="364EED6F" w14:textId="0C324B62" w:rsidR="00863EFC" w:rsidRDefault="00056780" w:rsidP="00EC5E14">
      <w:pPr>
        <w:spacing w:line="360" w:lineRule="auto"/>
        <w:jc w:val="center"/>
      </w:pPr>
      <w:r>
        <w:t>图</w:t>
      </w:r>
      <w:r>
        <w:t>1</w:t>
      </w:r>
      <w:r w:rsidR="00EA6F46">
        <w:t>4</w:t>
      </w:r>
      <w:r>
        <w:t xml:space="preserve"> </w:t>
      </w:r>
      <w:r>
        <w:t>简单</w:t>
      </w:r>
      <w:r>
        <w:t>SST</w:t>
      </w:r>
      <w:r>
        <w:t>任务中</w:t>
      </w:r>
      <w:proofErr w:type="spellStart"/>
      <w:r>
        <w:t>sgACC</w:t>
      </w:r>
      <w:proofErr w:type="spellEnd"/>
      <w:r>
        <w:t>与</w:t>
      </w:r>
      <w:r>
        <w:t>EDE</w:t>
      </w:r>
      <w:r>
        <w:t>饮食限制分量表之间的相关</w:t>
      </w:r>
    </w:p>
    <w:p w14:paraId="0CF78AC1" w14:textId="2C886259" w:rsidR="00863EFC" w:rsidRDefault="00056780" w:rsidP="00EC5E14">
      <w:pPr>
        <w:spacing w:line="360" w:lineRule="auto"/>
        <w:ind w:firstLineChars="200" w:firstLine="480"/>
        <w:rPr>
          <w:sz w:val="24"/>
          <w:szCs w:val="24"/>
        </w:rPr>
      </w:pPr>
      <w:r>
        <w:rPr>
          <w:sz w:val="24"/>
          <w:szCs w:val="24"/>
        </w:rPr>
        <w:t>同样地，</w:t>
      </w:r>
      <w:r>
        <w:rPr>
          <w:b/>
          <w:bCs/>
          <w:sz w:val="24"/>
          <w:szCs w:val="24"/>
        </w:rPr>
        <w:t>BIS/BAS</w:t>
      </w:r>
      <w:r>
        <w:rPr>
          <w:b/>
          <w:bCs/>
          <w:sz w:val="24"/>
          <w:szCs w:val="24"/>
        </w:rPr>
        <w:t>行为抑制分量表</w:t>
      </w:r>
      <w:r w:rsidR="00247FF6">
        <w:rPr>
          <w:rFonts w:hint="eastAsia"/>
          <w:b/>
          <w:bCs/>
          <w:sz w:val="24"/>
          <w:szCs w:val="24"/>
        </w:rPr>
        <w:t>(</w:t>
      </w:r>
      <w:r>
        <w:rPr>
          <w:b/>
          <w:bCs/>
          <w:sz w:val="24"/>
          <w:szCs w:val="24"/>
        </w:rPr>
        <w:t>BIS</w:t>
      </w:r>
      <w:r w:rsidR="00247FF6">
        <w:rPr>
          <w:rFonts w:hint="eastAsia"/>
          <w:b/>
          <w:bCs/>
          <w:sz w:val="24"/>
          <w:szCs w:val="24"/>
        </w:rPr>
        <w:t>)</w:t>
      </w:r>
      <w:r>
        <w:rPr>
          <w:sz w:val="24"/>
          <w:szCs w:val="24"/>
        </w:rPr>
        <w:t>反映了</w:t>
      </w:r>
      <w:r>
        <w:rPr>
          <w:sz w:val="24"/>
          <w:szCs w:val="24"/>
        </w:rPr>
        <w:t>AN</w:t>
      </w:r>
      <w:r>
        <w:rPr>
          <w:sz w:val="24"/>
          <w:szCs w:val="24"/>
        </w:rPr>
        <w:t>患者</w:t>
      </w:r>
      <w:r>
        <w:rPr>
          <w:b/>
          <w:bCs/>
          <w:sz w:val="24"/>
          <w:szCs w:val="24"/>
        </w:rPr>
        <w:t>过度控制</w:t>
      </w:r>
      <w:r>
        <w:rPr>
          <w:sz w:val="24"/>
          <w:szCs w:val="24"/>
        </w:rPr>
        <w:t>的核心症状，结果表明</w:t>
      </w:r>
      <w:r>
        <w:rPr>
          <w:sz w:val="24"/>
          <w:szCs w:val="24"/>
        </w:rPr>
        <w:t>BIS</w:t>
      </w:r>
      <w:r>
        <w:rPr>
          <w:sz w:val="24"/>
          <w:szCs w:val="24"/>
        </w:rPr>
        <w:t>与</w:t>
      </w:r>
      <w:r>
        <w:rPr>
          <w:sz w:val="24"/>
          <w:szCs w:val="24"/>
        </w:rPr>
        <w:t>ACC</w:t>
      </w:r>
      <w:r>
        <w:rPr>
          <w:sz w:val="24"/>
          <w:szCs w:val="24"/>
        </w:rPr>
        <w:t>之间也存在显著的相关关系。在困难的</w:t>
      </w:r>
      <w:r>
        <w:rPr>
          <w:sz w:val="24"/>
          <w:szCs w:val="24"/>
        </w:rPr>
        <w:t>SST</w:t>
      </w:r>
      <w:r>
        <w:rPr>
          <w:sz w:val="24"/>
          <w:szCs w:val="24"/>
        </w:rPr>
        <w:t>任务中，</w:t>
      </w:r>
      <w:r>
        <w:rPr>
          <w:b/>
          <w:bCs/>
          <w:sz w:val="24"/>
          <w:szCs w:val="24"/>
        </w:rPr>
        <w:t>左右侧</w:t>
      </w:r>
      <w:proofErr w:type="spellStart"/>
      <w:r>
        <w:rPr>
          <w:b/>
          <w:bCs/>
          <w:sz w:val="24"/>
          <w:szCs w:val="24"/>
        </w:rPr>
        <w:t>pACC</w:t>
      </w:r>
      <w:proofErr w:type="spellEnd"/>
      <w:r>
        <w:rPr>
          <w:sz w:val="24"/>
          <w:szCs w:val="24"/>
        </w:rPr>
        <w:t>的激活与</w:t>
      </w:r>
      <w:r>
        <w:rPr>
          <w:sz w:val="24"/>
          <w:szCs w:val="24"/>
        </w:rPr>
        <w:t>BIS</w:t>
      </w:r>
      <w:r>
        <w:rPr>
          <w:sz w:val="24"/>
          <w:szCs w:val="24"/>
        </w:rPr>
        <w:t>之间显著相关</w:t>
      </w:r>
      <w:bookmarkStart w:id="23" w:name="OLE_LINK12"/>
      <w:bookmarkStart w:id="24" w:name="OLE_LINK13"/>
      <w:r w:rsidR="00DF21F5">
        <w:rPr>
          <w:rFonts w:hint="eastAsia"/>
          <w:sz w:val="24"/>
          <w:szCs w:val="24"/>
        </w:rPr>
        <w:t>(</w:t>
      </w:r>
      <w:r>
        <w:rPr>
          <w:sz w:val="24"/>
          <w:szCs w:val="24"/>
        </w:rPr>
        <w:t xml:space="preserve">left: </w:t>
      </w:r>
      <w:r>
        <w:rPr>
          <w:i/>
          <w:iCs/>
          <w:sz w:val="24"/>
          <w:szCs w:val="24"/>
        </w:rPr>
        <w:t>r</w:t>
      </w:r>
      <w:r w:rsidR="00DF21F5">
        <w:rPr>
          <w:i/>
          <w:iCs/>
          <w:sz w:val="24"/>
          <w:szCs w:val="24"/>
        </w:rPr>
        <w:t xml:space="preserve"> </w:t>
      </w:r>
      <w:r>
        <w:rPr>
          <w:sz w:val="24"/>
          <w:szCs w:val="24"/>
        </w:rPr>
        <w:t>=</w:t>
      </w:r>
      <w:r w:rsidR="00DF21F5">
        <w:rPr>
          <w:sz w:val="24"/>
          <w:szCs w:val="24"/>
        </w:rPr>
        <w:t xml:space="preserve"> </w:t>
      </w:r>
      <w:r>
        <w:rPr>
          <w:sz w:val="24"/>
          <w:szCs w:val="24"/>
        </w:rPr>
        <w:t xml:space="preserve">-0.268, </w:t>
      </w:r>
      <w:r>
        <w:rPr>
          <w:i/>
          <w:iCs/>
          <w:sz w:val="24"/>
          <w:szCs w:val="24"/>
        </w:rPr>
        <w:t>p</w:t>
      </w:r>
      <w:r w:rsidR="00DF21F5">
        <w:rPr>
          <w:i/>
          <w:iCs/>
          <w:sz w:val="24"/>
          <w:szCs w:val="24"/>
        </w:rPr>
        <w:t xml:space="preserve"> </w:t>
      </w:r>
      <w:r>
        <w:rPr>
          <w:sz w:val="24"/>
          <w:szCs w:val="24"/>
        </w:rPr>
        <w:t>=</w:t>
      </w:r>
      <w:r w:rsidR="00DF21F5">
        <w:rPr>
          <w:sz w:val="24"/>
          <w:szCs w:val="24"/>
        </w:rPr>
        <w:t xml:space="preserve"> </w:t>
      </w:r>
      <w:r>
        <w:rPr>
          <w:sz w:val="24"/>
          <w:szCs w:val="24"/>
        </w:rPr>
        <w:t xml:space="preserve">0.007; right: </w:t>
      </w:r>
      <w:r>
        <w:rPr>
          <w:i/>
          <w:iCs/>
          <w:sz w:val="24"/>
          <w:szCs w:val="24"/>
        </w:rPr>
        <w:t>r</w:t>
      </w:r>
      <w:r w:rsidR="00DF21F5">
        <w:rPr>
          <w:i/>
          <w:iCs/>
          <w:sz w:val="24"/>
          <w:szCs w:val="24"/>
        </w:rPr>
        <w:t xml:space="preserve"> </w:t>
      </w:r>
      <w:r>
        <w:rPr>
          <w:sz w:val="24"/>
          <w:szCs w:val="24"/>
        </w:rPr>
        <w:t>=</w:t>
      </w:r>
      <w:r w:rsidR="00DF21F5">
        <w:rPr>
          <w:sz w:val="24"/>
          <w:szCs w:val="24"/>
        </w:rPr>
        <w:t xml:space="preserve"> </w:t>
      </w:r>
      <w:r>
        <w:rPr>
          <w:sz w:val="24"/>
          <w:szCs w:val="24"/>
        </w:rPr>
        <w:t>-</w:t>
      </w:r>
      <w:r w:rsidR="00DF21F5">
        <w:rPr>
          <w:sz w:val="24"/>
          <w:szCs w:val="24"/>
        </w:rPr>
        <w:t xml:space="preserve"> </w:t>
      </w:r>
      <w:r>
        <w:rPr>
          <w:sz w:val="24"/>
          <w:szCs w:val="24"/>
        </w:rPr>
        <w:t xml:space="preserve">0.253, </w:t>
      </w:r>
      <w:r>
        <w:rPr>
          <w:i/>
          <w:iCs/>
          <w:sz w:val="24"/>
          <w:szCs w:val="24"/>
        </w:rPr>
        <w:t>p</w:t>
      </w:r>
      <w:r w:rsidR="00DF21F5">
        <w:rPr>
          <w:i/>
          <w:iCs/>
          <w:sz w:val="24"/>
          <w:szCs w:val="24"/>
        </w:rPr>
        <w:t xml:space="preserve"> </w:t>
      </w:r>
      <w:r>
        <w:rPr>
          <w:sz w:val="24"/>
          <w:szCs w:val="24"/>
        </w:rPr>
        <w:t>=</w:t>
      </w:r>
      <w:r w:rsidR="00DF21F5">
        <w:rPr>
          <w:sz w:val="24"/>
          <w:szCs w:val="24"/>
        </w:rPr>
        <w:t xml:space="preserve"> </w:t>
      </w:r>
      <w:r>
        <w:rPr>
          <w:sz w:val="24"/>
          <w:szCs w:val="24"/>
        </w:rPr>
        <w:t>0.011</w:t>
      </w:r>
      <w:bookmarkEnd w:id="23"/>
      <w:bookmarkEnd w:id="24"/>
      <w:r w:rsidR="00DF21F5">
        <w:rPr>
          <w:rFonts w:hint="eastAsia"/>
          <w:sz w:val="24"/>
          <w:szCs w:val="24"/>
        </w:rPr>
        <w:t>)</w:t>
      </w:r>
      <w:r w:rsidR="00DF21F5">
        <w:rPr>
          <w:rFonts w:hint="eastAsia"/>
          <w:sz w:val="24"/>
          <w:szCs w:val="24"/>
        </w:rPr>
        <w:t>；</w:t>
      </w:r>
      <w:r>
        <w:rPr>
          <w:b/>
          <w:bCs/>
          <w:sz w:val="24"/>
          <w:szCs w:val="24"/>
        </w:rPr>
        <w:t>左右侧</w:t>
      </w:r>
      <w:proofErr w:type="spellStart"/>
      <w:r>
        <w:rPr>
          <w:b/>
          <w:bCs/>
          <w:sz w:val="24"/>
          <w:szCs w:val="24"/>
        </w:rPr>
        <w:t>sgACC</w:t>
      </w:r>
      <w:proofErr w:type="spellEnd"/>
      <w:r>
        <w:rPr>
          <w:sz w:val="24"/>
          <w:szCs w:val="24"/>
        </w:rPr>
        <w:t>的激活与</w:t>
      </w:r>
      <w:r>
        <w:rPr>
          <w:sz w:val="24"/>
          <w:szCs w:val="24"/>
        </w:rPr>
        <w:t>BIS</w:t>
      </w:r>
      <w:r>
        <w:rPr>
          <w:sz w:val="24"/>
          <w:szCs w:val="24"/>
        </w:rPr>
        <w:t>之间同样显著相关</w:t>
      </w:r>
      <w:r w:rsidR="00DF21F5">
        <w:rPr>
          <w:sz w:val="24"/>
          <w:szCs w:val="24"/>
        </w:rPr>
        <w:t>(</w:t>
      </w:r>
      <w:r>
        <w:rPr>
          <w:sz w:val="24"/>
          <w:szCs w:val="24"/>
        </w:rPr>
        <w:t xml:space="preserve">left: </w:t>
      </w:r>
      <w:r>
        <w:rPr>
          <w:i/>
          <w:iCs/>
          <w:sz w:val="24"/>
          <w:szCs w:val="24"/>
        </w:rPr>
        <w:t>r</w:t>
      </w:r>
      <w:r w:rsidR="00DF21F5">
        <w:rPr>
          <w:i/>
          <w:iCs/>
          <w:sz w:val="24"/>
          <w:szCs w:val="24"/>
        </w:rPr>
        <w:t xml:space="preserve"> </w:t>
      </w:r>
      <w:r>
        <w:rPr>
          <w:sz w:val="24"/>
          <w:szCs w:val="24"/>
        </w:rPr>
        <w:t>=</w:t>
      </w:r>
      <w:r w:rsidR="00DF21F5">
        <w:rPr>
          <w:sz w:val="24"/>
          <w:szCs w:val="24"/>
        </w:rPr>
        <w:t xml:space="preserve"> </w:t>
      </w:r>
      <w:r>
        <w:rPr>
          <w:sz w:val="24"/>
          <w:szCs w:val="24"/>
        </w:rPr>
        <w:t xml:space="preserve">-0.245, </w:t>
      </w:r>
      <w:r>
        <w:rPr>
          <w:i/>
          <w:iCs/>
          <w:sz w:val="24"/>
          <w:szCs w:val="24"/>
        </w:rPr>
        <w:t>p</w:t>
      </w:r>
      <w:r w:rsidR="00DF21F5">
        <w:rPr>
          <w:i/>
          <w:iCs/>
          <w:sz w:val="24"/>
          <w:szCs w:val="24"/>
        </w:rPr>
        <w:t xml:space="preserve"> </w:t>
      </w:r>
      <w:r>
        <w:rPr>
          <w:sz w:val="24"/>
          <w:szCs w:val="24"/>
        </w:rPr>
        <w:t>=</w:t>
      </w:r>
      <w:r w:rsidR="00DF21F5">
        <w:rPr>
          <w:sz w:val="24"/>
          <w:szCs w:val="24"/>
        </w:rPr>
        <w:t xml:space="preserve"> </w:t>
      </w:r>
      <w:r>
        <w:rPr>
          <w:sz w:val="24"/>
          <w:szCs w:val="24"/>
        </w:rPr>
        <w:t xml:space="preserve">0.014; right: </w:t>
      </w:r>
      <w:r>
        <w:rPr>
          <w:i/>
          <w:iCs/>
          <w:sz w:val="24"/>
          <w:szCs w:val="24"/>
        </w:rPr>
        <w:t>r</w:t>
      </w:r>
      <w:r w:rsidR="00DF21F5">
        <w:rPr>
          <w:i/>
          <w:iCs/>
          <w:sz w:val="24"/>
          <w:szCs w:val="24"/>
        </w:rPr>
        <w:t xml:space="preserve"> </w:t>
      </w:r>
      <w:r>
        <w:rPr>
          <w:sz w:val="24"/>
          <w:szCs w:val="24"/>
        </w:rPr>
        <w:t>=</w:t>
      </w:r>
      <w:r w:rsidR="00DF21F5">
        <w:rPr>
          <w:sz w:val="24"/>
          <w:szCs w:val="24"/>
        </w:rPr>
        <w:t xml:space="preserve"> </w:t>
      </w:r>
      <w:r>
        <w:rPr>
          <w:sz w:val="24"/>
          <w:szCs w:val="24"/>
        </w:rPr>
        <w:t xml:space="preserve">-0.223, </w:t>
      </w:r>
      <w:r>
        <w:rPr>
          <w:i/>
          <w:iCs/>
          <w:sz w:val="24"/>
          <w:szCs w:val="24"/>
        </w:rPr>
        <w:t>p</w:t>
      </w:r>
      <w:r w:rsidR="00DF21F5">
        <w:rPr>
          <w:i/>
          <w:iCs/>
          <w:sz w:val="24"/>
          <w:szCs w:val="24"/>
        </w:rPr>
        <w:t xml:space="preserve"> </w:t>
      </w:r>
      <w:r>
        <w:rPr>
          <w:sz w:val="24"/>
          <w:szCs w:val="24"/>
        </w:rPr>
        <w:t>=</w:t>
      </w:r>
      <w:r w:rsidR="00DF21F5">
        <w:rPr>
          <w:sz w:val="24"/>
          <w:szCs w:val="24"/>
        </w:rPr>
        <w:t xml:space="preserve"> </w:t>
      </w:r>
      <w:r>
        <w:rPr>
          <w:sz w:val="24"/>
          <w:szCs w:val="24"/>
        </w:rPr>
        <w:t>0.026</w:t>
      </w:r>
      <w:r w:rsidR="00DF21F5">
        <w:rPr>
          <w:sz w:val="24"/>
          <w:szCs w:val="24"/>
        </w:rPr>
        <w:t>)</w:t>
      </w:r>
      <w:r>
        <w:rPr>
          <w:sz w:val="24"/>
          <w:szCs w:val="24"/>
        </w:rPr>
        <w:t>。如图</w:t>
      </w:r>
      <w:r>
        <w:rPr>
          <w:sz w:val="24"/>
          <w:szCs w:val="24"/>
        </w:rPr>
        <w:t>1</w:t>
      </w:r>
      <w:r w:rsidR="00EA6F46">
        <w:rPr>
          <w:sz w:val="24"/>
          <w:szCs w:val="24"/>
        </w:rPr>
        <w:t>5</w:t>
      </w:r>
      <w:r>
        <w:rPr>
          <w:sz w:val="24"/>
          <w:szCs w:val="24"/>
        </w:rPr>
        <w:t>所示。即被试的行为控制能力越强，在困难的反应抑制任务中，其</w:t>
      </w:r>
      <w:proofErr w:type="spellStart"/>
      <w:r>
        <w:rPr>
          <w:sz w:val="24"/>
          <w:szCs w:val="24"/>
        </w:rPr>
        <w:t>pACC</w:t>
      </w:r>
      <w:proofErr w:type="spellEnd"/>
      <w:r>
        <w:rPr>
          <w:sz w:val="24"/>
          <w:szCs w:val="24"/>
        </w:rPr>
        <w:t>和</w:t>
      </w:r>
      <w:proofErr w:type="spellStart"/>
      <w:r>
        <w:rPr>
          <w:sz w:val="24"/>
          <w:szCs w:val="24"/>
        </w:rPr>
        <w:t>sgACC</w:t>
      </w:r>
      <w:proofErr w:type="spellEnd"/>
      <w:r>
        <w:rPr>
          <w:sz w:val="24"/>
          <w:szCs w:val="24"/>
        </w:rPr>
        <w:t>两部分的激活越小。</w:t>
      </w:r>
    </w:p>
    <w:p w14:paraId="0F92C6EA" w14:textId="77777777" w:rsidR="00863EFC" w:rsidRDefault="00056780" w:rsidP="00EC5E14">
      <w:pPr>
        <w:spacing w:line="360" w:lineRule="auto"/>
        <w:jc w:val="center"/>
      </w:pPr>
      <w:r>
        <w:rPr>
          <w:noProof/>
        </w:rPr>
        <w:drawing>
          <wp:inline distT="0" distB="0" distL="0" distR="0" wp14:anchorId="03A2A58D" wp14:editId="11B5B8D0">
            <wp:extent cx="4770755" cy="3339465"/>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793658" cy="3355444"/>
                    </a:xfrm>
                    <a:prstGeom prst="rect">
                      <a:avLst/>
                    </a:prstGeom>
                  </pic:spPr>
                </pic:pic>
              </a:graphicData>
            </a:graphic>
          </wp:inline>
        </w:drawing>
      </w:r>
    </w:p>
    <w:p w14:paraId="0CE5A659" w14:textId="18E15CCB" w:rsidR="00863EFC" w:rsidRDefault="00056780" w:rsidP="00EC5E14">
      <w:pPr>
        <w:spacing w:line="360" w:lineRule="auto"/>
        <w:jc w:val="center"/>
      </w:pPr>
      <w:r>
        <w:t>图</w:t>
      </w:r>
      <w:r>
        <w:t>1</w:t>
      </w:r>
      <w:r w:rsidR="00EA6F46">
        <w:t>5</w:t>
      </w:r>
      <w:r>
        <w:t xml:space="preserve"> </w:t>
      </w:r>
      <w:bookmarkStart w:id="25" w:name="OLE_LINK22"/>
      <w:r>
        <w:t>困难</w:t>
      </w:r>
      <w:r>
        <w:t>SST</w:t>
      </w:r>
      <w:r>
        <w:t>任务中</w:t>
      </w:r>
      <w:proofErr w:type="spellStart"/>
      <w:r>
        <w:t>pACC</w:t>
      </w:r>
      <w:proofErr w:type="spellEnd"/>
      <w:r>
        <w:t>、</w:t>
      </w:r>
      <w:proofErr w:type="spellStart"/>
      <w:r>
        <w:t>sgACC</w:t>
      </w:r>
      <w:proofErr w:type="spellEnd"/>
      <w:r>
        <w:t>与</w:t>
      </w:r>
      <w:r>
        <w:t>BIS/BAS</w:t>
      </w:r>
      <w:r>
        <w:t>行为抑制分量表</w:t>
      </w:r>
      <w:bookmarkEnd w:id="25"/>
      <w:r>
        <w:t>之间的相关</w:t>
      </w:r>
    </w:p>
    <w:p w14:paraId="612B65AB" w14:textId="5A078524" w:rsidR="00863EFC" w:rsidRDefault="00056780" w:rsidP="00EC5E14">
      <w:pPr>
        <w:spacing w:line="360" w:lineRule="auto"/>
        <w:ind w:firstLineChars="200" w:firstLine="480"/>
        <w:jc w:val="left"/>
      </w:pPr>
      <w:r>
        <w:rPr>
          <w:sz w:val="24"/>
          <w:szCs w:val="24"/>
        </w:rPr>
        <w:t>与</w:t>
      </w:r>
      <w:r>
        <w:rPr>
          <w:sz w:val="24"/>
          <w:szCs w:val="24"/>
        </w:rPr>
        <w:t>ACC</w:t>
      </w:r>
      <w:r>
        <w:rPr>
          <w:sz w:val="24"/>
          <w:szCs w:val="24"/>
        </w:rPr>
        <w:t>紧密连接的部分脑区（</w:t>
      </w:r>
      <w:r>
        <w:rPr>
          <w:sz w:val="24"/>
          <w:szCs w:val="24"/>
        </w:rPr>
        <w:t>PFC</w:t>
      </w:r>
      <w:r>
        <w:rPr>
          <w:sz w:val="24"/>
          <w:szCs w:val="24"/>
        </w:rPr>
        <w:t>、纹状体、顶叶等）也是</w:t>
      </w:r>
      <w:r>
        <w:rPr>
          <w:sz w:val="24"/>
          <w:szCs w:val="24"/>
        </w:rPr>
        <w:t>AN</w:t>
      </w:r>
      <w:r>
        <w:rPr>
          <w:sz w:val="24"/>
          <w:szCs w:val="24"/>
        </w:rPr>
        <w:t>核心症状背后的重要生理基础。本研究中也证实，在简单</w:t>
      </w:r>
      <w:r>
        <w:rPr>
          <w:sz w:val="24"/>
          <w:szCs w:val="24"/>
        </w:rPr>
        <w:t>SST</w:t>
      </w:r>
      <w:r>
        <w:rPr>
          <w:sz w:val="24"/>
          <w:szCs w:val="24"/>
        </w:rPr>
        <w:t>任务中，</w:t>
      </w:r>
      <w:r>
        <w:rPr>
          <w:b/>
          <w:sz w:val="24"/>
          <w:szCs w:val="24"/>
        </w:rPr>
        <w:t>纹状体</w:t>
      </w:r>
      <w:r>
        <w:rPr>
          <w:sz w:val="24"/>
          <w:szCs w:val="24"/>
        </w:rPr>
        <w:t>中</w:t>
      </w:r>
      <w:r>
        <w:rPr>
          <w:b/>
          <w:bCs/>
          <w:sz w:val="24"/>
          <w:szCs w:val="24"/>
        </w:rPr>
        <w:t>左右侧的壳核</w:t>
      </w:r>
      <w:r>
        <w:rPr>
          <w:sz w:val="24"/>
          <w:szCs w:val="24"/>
        </w:rPr>
        <w:t>与</w:t>
      </w:r>
      <w:r>
        <w:rPr>
          <w:b/>
          <w:bCs/>
          <w:sz w:val="24"/>
          <w:szCs w:val="24"/>
        </w:rPr>
        <w:t>EDE-Q6.0</w:t>
      </w:r>
      <w:r>
        <w:rPr>
          <w:b/>
          <w:bCs/>
          <w:sz w:val="24"/>
          <w:szCs w:val="24"/>
        </w:rPr>
        <w:t>中的体重顾虑分量表</w:t>
      </w:r>
      <w:r>
        <w:rPr>
          <w:sz w:val="24"/>
          <w:szCs w:val="24"/>
        </w:rPr>
        <w:t>之间存在着显著的负相关关系</w:t>
      </w:r>
      <w:r w:rsidR="000D710A">
        <w:rPr>
          <w:rFonts w:hint="eastAsia"/>
          <w:sz w:val="24"/>
          <w:szCs w:val="24"/>
        </w:rPr>
        <w:t>(</w:t>
      </w:r>
      <w:r>
        <w:rPr>
          <w:sz w:val="24"/>
          <w:szCs w:val="24"/>
        </w:rPr>
        <w:t xml:space="preserve">left: </w:t>
      </w:r>
      <w:bookmarkStart w:id="26" w:name="OLE_LINK14"/>
      <w:bookmarkStart w:id="27" w:name="OLE_LINK15"/>
      <w:r>
        <w:rPr>
          <w:i/>
          <w:iCs/>
          <w:sz w:val="24"/>
          <w:szCs w:val="24"/>
        </w:rPr>
        <w:t>r</w:t>
      </w:r>
      <w:r w:rsidR="000D710A">
        <w:rPr>
          <w:i/>
          <w:iCs/>
          <w:sz w:val="24"/>
          <w:szCs w:val="24"/>
        </w:rPr>
        <w:t xml:space="preserve"> </w:t>
      </w:r>
      <w:r>
        <w:rPr>
          <w:sz w:val="24"/>
          <w:szCs w:val="24"/>
        </w:rPr>
        <w:t>=</w:t>
      </w:r>
      <w:r w:rsidR="000D710A">
        <w:rPr>
          <w:sz w:val="24"/>
          <w:szCs w:val="24"/>
        </w:rPr>
        <w:t xml:space="preserve"> </w:t>
      </w:r>
      <w:r>
        <w:rPr>
          <w:sz w:val="24"/>
          <w:szCs w:val="24"/>
        </w:rPr>
        <w:lastRenderedPageBreak/>
        <w:t>-</w:t>
      </w:r>
      <w:r w:rsidR="000D710A">
        <w:rPr>
          <w:sz w:val="24"/>
          <w:szCs w:val="24"/>
        </w:rPr>
        <w:t xml:space="preserve"> </w:t>
      </w:r>
      <w:r>
        <w:rPr>
          <w:sz w:val="24"/>
          <w:szCs w:val="24"/>
        </w:rPr>
        <w:t xml:space="preserve">0.228, </w:t>
      </w:r>
      <w:r>
        <w:rPr>
          <w:i/>
          <w:iCs/>
          <w:sz w:val="24"/>
          <w:szCs w:val="24"/>
        </w:rPr>
        <w:t>p</w:t>
      </w:r>
      <w:r w:rsidR="000D710A">
        <w:rPr>
          <w:i/>
          <w:iCs/>
          <w:sz w:val="24"/>
          <w:szCs w:val="24"/>
        </w:rPr>
        <w:t xml:space="preserve"> </w:t>
      </w:r>
      <w:r>
        <w:rPr>
          <w:sz w:val="24"/>
          <w:szCs w:val="24"/>
        </w:rPr>
        <w:t>=</w:t>
      </w:r>
      <w:r w:rsidR="000D710A">
        <w:rPr>
          <w:sz w:val="24"/>
          <w:szCs w:val="24"/>
        </w:rPr>
        <w:t xml:space="preserve"> </w:t>
      </w:r>
      <w:r>
        <w:rPr>
          <w:sz w:val="24"/>
          <w:szCs w:val="24"/>
        </w:rPr>
        <w:t>0.029</w:t>
      </w:r>
      <w:bookmarkEnd w:id="26"/>
      <w:bookmarkEnd w:id="27"/>
      <w:r>
        <w:rPr>
          <w:sz w:val="24"/>
          <w:szCs w:val="24"/>
        </w:rPr>
        <w:t xml:space="preserve">; right: </w:t>
      </w:r>
      <w:r>
        <w:rPr>
          <w:i/>
          <w:iCs/>
          <w:sz w:val="24"/>
          <w:szCs w:val="24"/>
        </w:rPr>
        <w:t>r</w:t>
      </w:r>
      <w:r w:rsidR="000D710A">
        <w:rPr>
          <w:i/>
          <w:iCs/>
          <w:sz w:val="24"/>
          <w:szCs w:val="24"/>
        </w:rPr>
        <w:t xml:space="preserve"> </w:t>
      </w:r>
      <w:r>
        <w:rPr>
          <w:sz w:val="24"/>
          <w:szCs w:val="24"/>
        </w:rPr>
        <w:t>=</w:t>
      </w:r>
      <w:r w:rsidR="000D710A">
        <w:rPr>
          <w:sz w:val="24"/>
          <w:szCs w:val="24"/>
        </w:rPr>
        <w:t xml:space="preserve"> </w:t>
      </w:r>
      <w:r>
        <w:rPr>
          <w:sz w:val="24"/>
          <w:szCs w:val="24"/>
        </w:rPr>
        <w:t>-</w:t>
      </w:r>
      <w:r w:rsidR="000D710A">
        <w:rPr>
          <w:sz w:val="24"/>
          <w:szCs w:val="24"/>
        </w:rPr>
        <w:t xml:space="preserve"> </w:t>
      </w:r>
      <w:r>
        <w:rPr>
          <w:sz w:val="24"/>
          <w:szCs w:val="24"/>
        </w:rPr>
        <w:t xml:space="preserve">0.253, </w:t>
      </w:r>
      <w:r>
        <w:rPr>
          <w:i/>
          <w:iCs/>
          <w:sz w:val="24"/>
          <w:szCs w:val="24"/>
        </w:rPr>
        <w:t>p</w:t>
      </w:r>
      <w:r w:rsidR="000D710A">
        <w:rPr>
          <w:i/>
          <w:iCs/>
          <w:sz w:val="24"/>
          <w:szCs w:val="24"/>
        </w:rPr>
        <w:t xml:space="preserve"> </w:t>
      </w:r>
      <w:r>
        <w:rPr>
          <w:sz w:val="24"/>
          <w:szCs w:val="24"/>
        </w:rPr>
        <w:t>=</w:t>
      </w:r>
      <w:r w:rsidR="000D710A">
        <w:rPr>
          <w:sz w:val="24"/>
          <w:szCs w:val="24"/>
        </w:rPr>
        <w:t xml:space="preserve"> </w:t>
      </w:r>
      <w:r>
        <w:rPr>
          <w:sz w:val="24"/>
          <w:szCs w:val="24"/>
        </w:rPr>
        <w:t>0.015</w:t>
      </w:r>
      <w:r>
        <w:rPr>
          <w:sz w:val="24"/>
          <w:szCs w:val="24"/>
        </w:rPr>
        <w:t>）；</w:t>
      </w:r>
      <w:r>
        <w:rPr>
          <w:b/>
          <w:bCs/>
          <w:sz w:val="24"/>
          <w:szCs w:val="24"/>
        </w:rPr>
        <w:t>辅助运动区</w:t>
      </w:r>
      <w:r w:rsidR="000D710A">
        <w:rPr>
          <w:rFonts w:hint="eastAsia"/>
          <w:b/>
          <w:bCs/>
          <w:sz w:val="24"/>
          <w:szCs w:val="24"/>
        </w:rPr>
        <w:t>(</w:t>
      </w:r>
      <w:r>
        <w:rPr>
          <w:b/>
          <w:bCs/>
          <w:sz w:val="24"/>
          <w:szCs w:val="24"/>
        </w:rPr>
        <w:t>SMA</w:t>
      </w:r>
      <w:r w:rsidR="000D710A">
        <w:rPr>
          <w:rFonts w:hint="eastAsia"/>
          <w:b/>
          <w:bCs/>
          <w:sz w:val="24"/>
          <w:szCs w:val="24"/>
        </w:rPr>
        <w:t>)</w:t>
      </w:r>
      <w:r>
        <w:rPr>
          <w:sz w:val="24"/>
          <w:szCs w:val="24"/>
        </w:rPr>
        <w:t>也呈现出相似的结果（</w:t>
      </w:r>
      <w:r>
        <w:rPr>
          <w:sz w:val="24"/>
          <w:szCs w:val="24"/>
        </w:rPr>
        <w:t xml:space="preserve">left: </w:t>
      </w:r>
      <w:r>
        <w:rPr>
          <w:i/>
          <w:iCs/>
          <w:sz w:val="24"/>
          <w:szCs w:val="24"/>
        </w:rPr>
        <w:t>r</w:t>
      </w:r>
      <w:r w:rsidR="000D710A">
        <w:rPr>
          <w:i/>
          <w:iCs/>
          <w:sz w:val="24"/>
          <w:szCs w:val="24"/>
        </w:rPr>
        <w:t xml:space="preserve"> </w:t>
      </w:r>
      <w:r>
        <w:rPr>
          <w:sz w:val="24"/>
          <w:szCs w:val="24"/>
        </w:rPr>
        <w:t>=</w:t>
      </w:r>
      <w:r w:rsidR="000D710A">
        <w:rPr>
          <w:sz w:val="24"/>
          <w:szCs w:val="24"/>
        </w:rPr>
        <w:t xml:space="preserve"> </w:t>
      </w:r>
      <w:r>
        <w:rPr>
          <w:sz w:val="24"/>
          <w:szCs w:val="24"/>
        </w:rPr>
        <w:t>-</w:t>
      </w:r>
      <w:r w:rsidR="000D710A">
        <w:rPr>
          <w:sz w:val="24"/>
          <w:szCs w:val="24"/>
        </w:rPr>
        <w:t xml:space="preserve"> </w:t>
      </w:r>
      <w:r>
        <w:rPr>
          <w:sz w:val="24"/>
          <w:szCs w:val="24"/>
        </w:rPr>
        <w:t xml:space="preserve">0.224, </w:t>
      </w:r>
      <w:r>
        <w:rPr>
          <w:i/>
          <w:iCs/>
          <w:sz w:val="24"/>
          <w:szCs w:val="24"/>
        </w:rPr>
        <w:t>p</w:t>
      </w:r>
      <w:r w:rsidR="000D710A">
        <w:rPr>
          <w:i/>
          <w:iCs/>
          <w:sz w:val="24"/>
          <w:szCs w:val="24"/>
        </w:rPr>
        <w:t xml:space="preserve"> </w:t>
      </w:r>
      <w:r>
        <w:rPr>
          <w:sz w:val="24"/>
          <w:szCs w:val="24"/>
        </w:rPr>
        <w:t>=</w:t>
      </w:r>
      <w:r w:rsidR="000D710A">
        <w:rPr>
          <w:sz w:val="24"/>
          <w:szCs w:val="24"/>
        </w:rPr>
        <w:t xml:space="preserve"> </w:t>
      </w:r>
      <w:r>
        <w:rPr>
          <w:sz w:val="24"/>
          <w:szCs w:val="24"/>
        </w:rPr>
        <w:t xml:space="preserve">0.032; right: </w:t>
      </w:r>
      <w:r>
        <w:rPr>
          <w:i/>
          <w:iCs/>
          <w:sz w:val="24"/>
          <w:szCs w:val="24"/>
        </w:rPr>
        <w:t>r</w:t>
      </w:r>
      <w:r w:rsidR="000D710A">
        <w:rPr>
          <w:i/>
          <w:iCs/>
          <w:sz w:val="24"/>
          <w:szCs w:val="24"/>
        </w:rPr>
        <w:t xml:space="preserve"> </w:t>
      </w:r>
      <w:r>
        <w:rPr>
          <w:sz w:val="24"/>
          <w:szCs w:val="24"/>
        </w:rPr>
        <w:t>=</w:t>
      </w:r>
      <w:r w:rsidR="000D710A">
        <w:rPr>
          <w:sz w:val="24"/>
          <w:szCs w:val="24"/>
        </w:rPr>
        <w:t xml:space="preserve"> </w:t>
      </w:r>
      <w:r>
        <w:rPr>
          <w:sz w:val="24"/>
          <w:szCs w:val="24"/>
        </w:rPr>
        <w:t>-</w:t>
      </w:r>
      <w:r w:rsidR="000D710A">
        <w:rPr>
          <w:sz w:val="24"/>
          <w:szCs w:val="24"/>
        </w:rPr>
        <w:t xml:space="preserve"> </w:t>
      </w:r>
      <w:r>
        <w:rPr>
          <w:sz w:val="24"/>
          <w:szCs w:val="24"/>
        </w:rPr>
        <w:t xml:space="preserve">0.217, </w:t>
      </w:r>
      <w:r>
        <w:rPr>
          <w:i/>
          <w:iCs/>
          <w:sz w:val="24"/>
          <w:szCs w:val="24"/>
        </w:rPr>
        <w:t>p</w:t>
      </w:r>
      <w:r w:rsidR="000D710A">
        <w:rPr>
          <w:i/>
          <w:iCs/>
          <w:sz w:val="24"/>
          <w:szCs w:val="24"/>
        </w:rPr>
        <w:t xml:space="preserve"> </w:t>
      </w:r>
      <w:r>
        <w:rPr>
          <w:sz w:val="24"/>
          <w:szCs w:val="24"/>
        </w:rPr>
        <w:t>=</w:t>
      </w:r>
      <w:r w:rsidR="000D710A">
        <w:rPr>
          <w:sz w:val="24"/>
          <w:szCs w:val="24"/>
        </w:rPr>
        <w:t xml:space="preserve"> </w:t>
      </w:r>
      <w:r>
        <w:rPr>
          <w:sz w:val="24"/>
          <w:szCs w:val="24"/>
        </w:rPr>
        <w:t>0.038</w:t>
      </w:r>
      <w:r>
        <w:rPr>
          <w:sz w:val="24"/>
          <w:szCs w:val="24"/>
        </w:rPr>
        <w:t>），如图</w:t>
      </w:r>
      <w:r>
        <w:rPr>
          <w:sz w:val="24"/>
          <w:szCs w:val="24"/>
        </w:rPr>
        <w:t>1</w:t>
      </w:r>
      <w:r w:rsidR="00EA6F46">
        <w:rPr>
          <w:sz w:val="24"/>
          <w:szCs w:val="24"/>
        </w:rPr>
        <w:t>6</w:t>
      </w:r>
      <w:r>
        <w:rPr>
          <w:sz w:val="24"/>
          <w:szCs w:val="24"/>
        </w:rPr>
        <w:t>所示。</w:t>
      </w:r>
      <w:r>
        <w:rPr>
          <w:noProof/>
        </w:rPr>
        <w:drawing>
          <wp:inline distT="0" distB="0" distL="0" distR="0" wp14:anchorId="037FCBF2" wp14:editId="58BFC839">
            <wp:extent cx="5274310" cy="3691890"/>
            <wp:effectExtent l="0" t="0" r="0" b="381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274310" cy="3691890"/>
                    </a:xfrm>
                    <a:prstGeom prst="rect">
                      <a:avLst/>
                    </a:prstGeom>
                  </pic:spPr>
                </pic:pic>
              </a:graphicData>
            </a:graphic>
          </wp:inline>
        </w:drawing>
      </w:r>
    </w:p>
    <w:p w14:paraId="58E839F2" w14:textId="21AC330C" w:rsidR="00863EFC" w:rsidRDefault="00056780" w:rsidP="00EC5E14">
      <w:pPr>
        <w:spacing w:line="360" w:lineRule="auto"/>
        <w:jc w:val="center"/>
      </w:pPr>
      <w:r>
        <w:t>图</w:t>
      </w:r>
      <w:r>
        <w:t>1</w:t>
      </w:r>
      <w:r w:rsidR="00EA6F46">
        <w:t>6</w:t>
      </w:r>
      <w:r>
        <w:t xml:space="preserve"> </w:t>
      </w:r>
      <w:r>
        <w:t>简单</w:t>
      </w:r>
      <w:r>
        <w:t>SST</w:t>
      </w:r>
      <w:r>
        <w:t>任务中壳核、</w:t>
      </w:r>
      <w:r>
        <w:t>SMA</w:t>
      </w:r>
      <w:r>
        <w:t>与</w:t>
      </w:r>
      <w:bookmarkStart w:id="28" w:name="OLE_LINK16"/>
      <w:bookmarkStart w:id="29" w:name="OLE_LINK17"/>
      <w:r>
        <w:t>EDE</w:t>
      </w:r>
      <w:r>
        <w:t>体重顾虑分量表</w:t>
      </w:r>
      <w:bookmarkEnd w:id="28"/>
      <w:bookmarkEnd w:id="29"/>
      <w:r>
        <w:t>之间的相关</w:t>
      </w:r>
    </w:p>
    <w:p w14:paraId="6003D72C" w14:textId="77777777" w:rsidR="00863EFC" w:rsidRDefault="00056780" w:rsidP="00EC5E14">
      <w:pPr>
        <w:spacing w:line="360" w:lineRule="auto"/>
        <w:ind w:firstLineChars="200" w:firstLine="480"/>
        <w:rPr>
          <w:sz w:val="24"/>
          <w:szCs w:val="24"/>
        </w:rPr>
      </w:pPr>
      <w:r>
        <w:rPr>
          <w:sz w:val="24"/>
          <w:szCs w:val="24"/>
        </w:rPr>
        <w:t>特别地，</w:t>
      </w:r>
      <w:r>
        <w:rPr>
          <w:b/>
          <w:sz w:val="24"/>
          <w:szCs w:val="24"/>
        </w:rPr>
        <w:t>EDE-Q6.0</w:t>
      </w:r>
      <w:r>
        <w:rPr>
          <w:b/>
          <w:sz w:val="24"/>
          <w:szCs w:val="24"/>
        </w:rPr>
        <w:t>中的体形顾虑分量表</w:t>
      </w:r>
      <w:r>
        <w:rPr>
          <w:sz w:val="24"/>
          <w:szCs w:val="24"/>
        </w:rPr>
        <w:t>能够很好地反映</w:t>
      </w:r>
      <w:r>
        <w:rPr>
          <w:sz w:val="24"/>
          <w:szCs w:val="24"/>
        </w:rPr>
        <w:t>AN</w:t>
      </w:r>
      <w:r>
        <w:rPr>
          <w:sz w:val="24"/>
          <w:szCs w:val="24"/>
        </w:rPr>
        <w:t>患者的</w:t>
      </w:r>
      <w:r>
        <w:rPr>
          <w:b/>
          <w:bCs/>
          <w:sz w:val="24"/>
          <w:szCs w:val="24"/>
        </w:rPr>
        <w:t>对体形</w:t>
      </w:r>
      <w:r>
        <w:rPr>
          <w:b/>
          <w:bCs/>
          <w:sz w:val="24"/>
          <w:szCs w:val="24"/>
        </w:rPr>
        <w:t>/</w:t>
      </w:r>
      <w:r>
        <w:rPr>
          <w:b/>
          <w:bCs/>
          <w:sz w:val="24"/>
          <w:szCs w:val="24"/>
        </w:rPr>
        <w:t>体重的过度关注</w:t>
      </w:r>
      <w:r>
        <w:rPr>
          <w:sz w:val="24"/>
          <w:szCs w:val="24"/>
        </w:rPr>
        <w:t>程度。本研究发现，在</w:t>
      </w:r>
      <w:r>
        <w:rPr>
          <w:sz w:val="24"/>
          <w:szCs w:val="24"/>
        </w:rPr>
        <w:t>SST</w:t>
      </w:r>
      <w:r>
        <w:rPr>
          <w:sz w:val="24"/>
          <w:szCs w:val="24"/>
        </w:rPr>
        <w:t>简单任务中，</w:t>
      </w:r>
      <w:r>
        <w:rPr>
          <w:sz w:val="24"/>
          <w:szCs w:val="24"/>
        </w:rPr>
        <w:t>AN</w:t>
      </w:r>
      <w:r>
        <w:rPr>
          <w:sz w:val="24"/>
          <w:szCs w:val="24"/>
        </w:rPr>
        <w:t>患者</w:t>
      </w:r>
      <w:r>
        <w:rPr>
          <w:b/>
          <w:bCs/>
          <w:sz w:val="24"/>
          <w:szCs w:val="24"/>
        </w:rPr>
        <w:t>右侧壳核</w:t>
      </w:r>
      <w:r>
        <w:rPr>
          <w:sz w:val="24"/>
          <w:szCs w:val="24"/>
        </w:rPr>
        <w:t>与</w:t>
      </w:r>
      <w:r>
        <w:rPr>
          <w:b/>
          <w:bCs/>
          <w:sz w:val="24"/>
          <w:szCs w:val="24"/>
        </w:rPr>
        <w:t>体形顾虑分量表</w:t>
      </w:r>
      <w:r>
        <w:rPr>
          <w:sz w:val="24"/>
          <w:szCs w:val="24"/>
        </w:rPr>
        <w:t>之间呈显著的负相关关系</w:t>
      </w:r>
      <w:r w:rsidR="004C38C4">
        <w:rPr>
          <w:rFonts w:hint="eastAsia"/>
          <w:sz w:val="24"/>
          <w:szCs w:val="24"/>
        </w:rPr>
        <w:t>(</w:t>
      </w:r>
      <w:r>
        <w:rPr>
          <w:i/>
          <w:iCs/>
          <w:sz w:val="24"/>
          <w:szCs w:val="24"/>
        </w:rPr>
        <w:t>r</w:t>
      </w:r>
      <w:r w:rsidR="004C38C4">
        <w:rPr>
          <w:i/>
          <w:iCs/>
          <w:sz w:val="24"/>
          <w:szCs w:val="24"/>
        </w:rPr>
        <w:t xml:space="preserve"> </w:t>
      </w:r>
      <w:r>
        <w:rPr>
          <w:sz w:val="24"/>
          <w:szCs w:val="24"/>
        </w:rPr>
        <w:t>=</w:t>
      </w:r>
      <w:r w:rsidR="004C38C4">
        <w:rPr>
          <w:sz w:val="24"/>
          <w:szCs w:val="24"/>
        </w:rPr>
        <w:t xml:space="preserve"> </w:t>
      </w:r>
      <w:r>
        <w:rPr>
          <w:sz w:val="24"/>
          <w:szCs w:val="24"/>
        </w:rPr>
        <w:t>-</w:t>
      </w:r>
      <w:r w:rsidR="004C38C4">
        <w:rPr>
          <w:sz w:val="24"/>
          <w:szCs w:val="24"/>
        </w:rPr>
        <w:t xml:space="preserve"> </w:t>
      </w:r>
      <w:r>
        <w:rPr>
          <w:sz w:val="24"/>
          <w:szCs w:val="24"/>
        </w:rPr>
        <w:t xml:space="preserve">0.208, </w:t>
      </w:r>
      <w:r>
        <w:rPr>
          <w:i/>
          <w:iCs/>
          <w:sz w:val="24"/>
          <w:szCs w:val="24"/>
        </w:rPr>
        <w:t>p</w:t>
      </w:r>
      <w:r w:rsidR="004C38C4">
        <w:rPr>
          <w:i/>
          <w:iCs/>
          <w:sz w:val="24"/>
          <w:szCs w:val="24"/>
        </w:rPr>
        <w:t xml:space="preserve"> </w:t>
      </w:r>
      <w:r>
        <w:rPr>
          <w:sz w:val="24"/>
          <w:szCs w:val="24"/>
        </w:rPr>
        <w:t>=</w:t>
      </w:r>
      <w:r w:rsidR="004C38C4">
        <w:rPr>
          <w:sz w:val="24"/>
          <w:szCs w:val="24"/>
        </w:rPr>
        <w:t xml:space="preserve"> </w:t>
      </w:r>
      <w:r>
        <w:rPr>
          <w:sz w:val="24"/>
          <w:szCs w:val="24"/>
        </w:rPr>
        <w:t>0.048</w:t>
      </w:r>
      <w:r w:rsidR="004C38C4">
        <w:rPr>
          <w:rFonts w:hint="eastAsia"/>
          <w:sz w:val="24"/>
          <w:szCs w:val="24"/>
        </w:rPr>
        <w:t>)</w:t>
      </w:r>
      <w:r>
        <w:rPr>
          <w:sz w:val="24"/>
          <w:szCs w:val="24"/>
        </w:rPr>
        <w:t>。</w:t>
      </w:r>
    </w:p>
    <w:p w14:paraId="0E62A029" w14:textId="77777777" w:rsidR="00863EFC" w:rsidRDefault="00056780" w:rsidP="00EC5E14">
      <w:pPr>
        <w:spacing w:line="360" w:lineRule="auto"/>
        <w:ind w:firstLineChars="200" w:firstLine="480"/>
        <w:rPr>
          <w:color w:val="000000"/>
          <w:shd w:val="clear" w:color="auto" w:fill="FFFFFF"/>
        </w:rPr>
      </w:pPr>
      <w:r>
        <w:rPr>
          <w:color w:val="000000"/>
          <w:sz w:val="24"/>
          <w:szCs w:val="24"/>
        </w:rPr>
        <w:t>目前相关结果正在论文撰写阶段，拟投稿</w:t>
      </w:r>
      <w:r>
        <w:rPr>
          <w:color w:val="000000"/>
          <w:sz w:val="24"/>
          <w:szCs w:val="24"/>
        </w:rPr>
        <w:t>Biological Psychiatry</w:t>
      </w:r>
      <w:r>
        <w:rPr>
          <w:color w:val="000000"/>
          <w:sz w:val="24"/>
          <w:szCs w:val="24"/>
          <w:shd w:val="clear" w:color="auto" w:fill="FFFFFF"/>
        </w:rPr>
        <w:t>杂志</w:t>
      </w:r>
      <w:r>
        <w:rPr>
          <w:color w:val="000000"/>
          <w:sz w:val="24"/>
          <w:szCs w:val="24"/>
        </w:rPr>
        <w:t>（</w:t>
      </w:r>
      <w:r>
        <w:rPr>
          <w:color w:val="000000"/>
          <w:sz w:val="24"/>
          <w:szCs w:val="24"/>
        </w:rPr>
        <w:t>IF=13.382</w:t>
      </w:r>
      <w:r>
        <w:rPr>
          <w:color w:val="000000"/>
          <w:sz w:val="24"/>
          <w:szCs w:val="24"/>
        </w:rPr>
        <w:t>）</w:t>
      </w:r>
      <w:r>
        <w:rPr>
          <w:color w:val="000000"/>
          <w:shd w:val="clear" w:color="auto" w:fill="FFFFFF"/>
        </w:rPr>
        <w:t>。</w:t>
      </w:r>
    </w:p>
    <w:p w14:paraId="78A6EAF4" w14:textId="49E13A4C" w:rsidR="00863EFC" w:rsidRDefault="009D43E2" w:rsidP="00EC5E14">
      <w:pPr>
        <w:snapToGrid w:val="0"/>
        <w:spacing w:line="360" w:lineRule="auto"/>
        <w:rPr>
          <w:b/>
          <w:bCs/>
          <w:color w:val="000000"/>
          <w:sz w:val="24"/>
          <w:szCs w:val="24"/>
        </w:rPr>
      </w:pPr>
      <w:r>
        <w:rPr>
          <w:rFonts w:hint="eastAsia"/>
          <w:b/>
          <w:bCs/>
          <w:color w:val="000000"/>
          <w:sz w:val="24"/>
          <w:szCs w:val="24"/>
        </w:rPr>
        <w:t>(</w:t>
      </w:r>
      <w:r w:rsidR="00056780">
        <w:rPr>
          <w:b/>
          <w:bCs/>
          <w:color w:val="000000"/>
          <w:sz w:val="24"/>
          <w:szCs w:val="24"/>
        </w:rPr>
        <w:t>3</w:t>
      </w:r>
      <w:r>
        <w:rPr>
          <w:b/>
          <w:bCs/>
          <w:color w:val="000000"/>
          <w:sz w:val="24"/>
          <w:szCs w:val="24"/>
        </w:rPr>
        <w:t>)</w:t>
      </w:r>
      <w:r w:rsidR="00056780">
        <w:rPr>
          <w:b/>
          <w:bCs/>
          <w:color w:val="000000"/>
          <w:sz w:val="24"/>
          <w:szCs w:val="24"/>
        </w:rPr>
        <w:t xml:space="preserve">AN </w:t>
      </w:r>
      <w:r w:rsidR="00056780">
        <w:rPr>
          <w:b/>
          <w:bCs/>
          <w:color w:val="000000"/>
          <w:sz w:val="24"/>
          <w:szCs w:val="24"/>
        </w:rPr>
        <w:t>静息态功能磁共振研究</w:t>
      </w:r>
    </w:p>
    <w:p w14:paraId="36909D55" w14:textId="6BE7EF1B" w:rsidR="00863EFC" w:rsidRDefault="00056780" w:rsidP="00EC5E14">
      <w:pPr>
        <w:snapToGrid w:val="0"/>
        <w:spacing w:line="360" w:lineRule="auto"/>
        <w:ind w:firstLineChars="200" w:firstLine="480"/>
        <w:jc w:val="left"/>
        <w:rPr>
          <w:color w:val="000000"/>
          <w:sz w:val="24"/>
          <w:szCs w:val="24"/>
        </w:rPr>
      </w:pPr>
      <w:r>
        <w:rPr>
          <w:color w:val="000000"/>
          <w:sz w:val="24"/>
          <w:szCs w:val="24"/>
        </w:rPr>
        <w:t>纳入了</w:t>
      </w:r>
      <w:r>
        <w:rPr>
          <w:color w:val="000000"/>
          <w:sz w:val="24"/>
          <w:szCs w:val="24"/>
        </w:rPr>
        <w:t>50</w:t>
      </w:r>
      <w:r>
        <w:rPr>
          <w:color w:val="000000"/>
          <w:sz w:val="24"/>
          <w:szCs w:val="24"/>
        </w:rPr>
        <w:t>名</w:t>
      </w:r>
      <w:r>
        <w:rPr>
          <w:color w:val="000000"/>
          <w:sz w:val="24"/>
          <w:szCs w:val="24"/>
        </w:rPr>
        <w:t>AN</w:t>
      </w:r>
      <w:r>
        <w:rPr>
          <w:color w:val="000000"/>
          <w:sz w:val="24"/>
          <w:szCs w:val="24"/>
        </w:rPr>
        <w:t>患者、</w:t>
      </w:r>
      <w:r>
        <w:rPr>
          <w:color w:val="000000"/>
          <w:sz w:val="24"/>
          <w:szCs w:val="24"/>
        </w:rPr>
        <w:t>40</w:t>
      </w:r>
      <w:r>
        <w:rPr>
          <w:color w:val="000000"/>
          <w:sz w:val="24"/>
          <w:szCs w:val="24"/>
        </w:rPr>
        <w:t>名正常体重的健康对照，对</w:t>
      </w:r>
      <w:r>
        <w:rPr>
          <w:color w:val="000000"/>
          <w:sz w:val="24"/>
          <w:szCs w:val="24"/>
        </w:rPr>
        <w:t>AN</w:t>
      </w:r>
      <w:r>
        <w:rPr>
          <w:color w:val="000000"/>
          <w:sz w:val="24"/>
          <w:szCs w:val="24"/>
        </w:rPr>
        <w:t>患者静息态下</w:t>
      </w:r>
      <w:r>
        <w:rPr>
          <w:color w:val="000000"/>
          <w:sz w:val="24"/>
          <w:szCs w:val="24"/>
        </w:rPr>
        <w:t>ACC</w:t>
      </w:r>
      <w:r>
        <w:rPr>
          <w:color w:val="000000"/>
          <w:sz w:val="24"/>
          <w:szCs w:val="24"/>
        </w:rPr>
        <w:t>的功能连接进行了探索。结果发现，与</w:t>
      </w:r>
      <w:r>
        <w:rPr>
          <w:color w:val="000000"/>
          <w:sz w:val="24"/>
          <w:szCs w:val="24"/>
        </w:rPr>
        <w:t>HC</w:t>
      </w:r>
      <w:r>
        <w:rPr>
          <w:color w:val="000000"/>
          <w:sz w:val="24"/>
          <w:szCs w:val="24"/>
        </w:rPr>
        <w:t>组相比，</w:t>
      </w:r>
      <w:bookmarkStart w:id="30" w:name="OLE_LINK5"/>
      <w:r>
        <w:rPr>
          <w:color w:val="000000"/>
          <w:sz w:val="24"/>
          <w:szCs w:val="24"/>
        </w:rPr>
        <w:t>AN</w:t>
      </w:r>
      <w:r>
        <w:rPr>
          <w:color w:val="000000"/>
          <w:sz w:val="24"/>
          <w:szCs w:val="24"/>
        </w:rPr>
        <w:t>患者的</w:t>
      </w:r>
      <w:r>
        <w:rPr>
          <w:color w:val="000000"/>
          <w:sz w:val="24"/>
          <w:szCs w:val="24"/>
        </w:rPr>
        <w:t>ACC</w:t>
      </w:r>
      <w:r>
        <w:rPr>
          <w:color w:val="000000"/>
          <w:sz w:val="24"/>
          <w:szCs w:val="24"/>
        </w:rPr>
        <w:t>与奖赏系统的伏隔核和纹状体尾状核功能连接增强，如图</w:t>
      </w:r>
      <w:r>
        <w:rPr>
          <w:color w:val="000000"/>
          <w:sz w:val="24"/>
          <w:szCs w:val="24"/>
        </w:rPr>
        <w:t>1</w:t>
      </w:r>
      <w:r w:rsidR="00EA6F46">
        <w:rPr>
          <w:color w:val="000000"/>
          <w:sz w:val="24"/>
          <w:szCs w:val="24"/>
        </w:rPr>
        <w:t>7</w:t>
      </w:r>
      <w:r>
        <w:rPr>
          <w:color w:val="000000"/>
          <w:sz w:val="24"/>
          <w:szCs w:val="24"/>
        </w:rPr>
        <w:t>所示。</w:t>
      </w:r>
      <w:r>
        <w:rPr>
          <w:color w:val="000000"/>
          <w:sz w:val="24"/>
          <w:szCs w:val="24"/>
        </w:rPr>
        <w:t>ACC</w:t>
      </w:r>
      <w:r>
        <w:rPr>
          <w:color w:val="000000"/>
          <w:sz w:val="24"/>
          <w:szCs w:val="24"/>
        </w:rPr>
        <w:t>与奖赏系统功能连接的增强</w:t>
      </w:r>
      <w:r>
        <w:rPr>
          <w:sz w:val="24"/>
          <w:szCs w:val="24"/>
        </w:rPr>
        <w:t>与患者对成熟的恐惧呈正相关，由此推测该功能连接的改变可能参与了患者害怕增加体重或第二性征发育的神经机制，从而导致患者追求瘦行为的动机增强，进而采用过度限制进食、过度控制行为来减轻体重</w:t>
      </w:r>
      <w:r>
        <w:rPr>
          <w:color w:val="000000"/>
          <w:sz w:val="24"/>
          <w:szCs w:val="24"/>
        </w:rPr>
        <w:t>。</w:t>
      </w:r>
      <w:bookmarkEnd w:id="30"/>
      <w:r>
        <w:rPr>
          <w:color w:val="000000"/>
          <w:sz w:val="24"/>
          <w:szCs w:val="24"/>
        </w:rPr>
        <w:t>如图</w:t>
      </w:r>
      <w:r>
        <w:rPr>
          <w:color w:val="000000"/>
          <w:sz w:val="24"/>
          <w:szCs w:val="24"/>
        </w:rPr>
        <w:t>1</w:t>
      </w:r>
      <w:r w:rsidR="00EA6F46">
        <w:rPr>
          <w:color w:val="000000"/>
          <w:sz w:val="24"/>
          <w:szCs w:val="24"/>
        </w:rPr>
        <w:t>8</w:t>
      </w:r>
      <w:r>
        <w:rPr>
          <w:color w:val="000000"/>
          <w:sz w:val="24"/>
          <w:szCs w:val="24"/>
        </w:rPr>
        <w:t>所示。相关结果拟投稿于</w:t>
      </w:r>
      <w:r>
        <w:rPr>
          <w:color w:val="000000"/>
          <w:sz w:val="24"/>
          <w:szCs w:val="24"/>
        </w:rPr>
        <w:t>Psychiatry Research</w:t>
      </w:r>
      <w:r>
        <w:rPr>
          <w:color w:val="000000"/>
          <w:sz w:val="24"/>
          <w:szCs w:val="24"/>
        </w:rPr>
        <w:t>杂志：</w:t>
      </w:r>
    </w:p>
    <w:p w14:paraId="64F0A81C" w14:textId="77777777" w:rsidR="00863EFC" w:rsidRDefault="00056780" w:rsidP="00EC5E14">
      <w:pPr>
        <w:snapToGrid w:val="0"/>
        <w:spacing w:line="360" w:lineRule="auto"/>
        <w:ind w:firstLineChars="200" w:firstLine="420"/>
        <w:jc w:val="left"/>
        <w:rPr>
          <w:color w:val="000000"/>
        </w:rPr>
      </w:pPr>
      <w:r>
        <w:rPr>
          <w:color w:val="000000"/>
          <w:shd w:val="clear" w:color="auto" w:fill="FFFFFF"/>
        </w:rPr>
        <w:t xml:space="preserve">Qian </w:t>
      </w:r>
      <w:proofErr w:type="spellStart"/>
      <w:r>
        <w:rPr>
          <w:color w:val="000000"/>
          <w:shd w:val="clear" w:color="auto" w:fill="FFFFFF"/>
        </w:rPr>
        <w:t>qian</w:t>
      </w:r>
      <w:proofErr w:type="spellEnd"/>
      <w:r>
        <w:rPr>
          <w:color w:val="000000"/>
          <w:shd w:val="clear" w:color="auto" w:fill="FFFFFF"/>
        </w:rPr>
        <w:t xml:space="preserve"> He, M.D., Hui Zheng Ph.D., </w:t>
      </w:r>
      <w:proofErr w:type="spellStart"/>
      <w:r>
        <w:rPr>
          <w:color w:val="000000"/>
          <w:shd w:val="clear" w:color="auto" w:fill="FFFFFF"/>
        </w:rPr>
        <w:t>Jue</w:t>
      </w:r>
      <w:proofErr w:type="spellEnd"/>
      <w:r>
        <w:rPr>
          <w:color w:val="000000"/>
          <w:shd w:val="clear" w:color="auto" w:fill="FFFFFF"/>
        </w:rPr>
        <w:t xml:space="preserve"> Chen Ph.D., et al. The effect of altered ACC </w:t>
      </w:r>
      <w:r>
        <w:rPr>
          <w:color w:val="000000"/>
          <w:shd w:val="clear" w:color="auto" w:fill="FFFFFF"/>
        </w:rPr>
        <w:lastRenderedPageBreak/>
        <w:t>functional connectivity on psychological features in women with anorexia nervosa.</w:t>
      </w:r>
    </w:p>
    <w:p w14:paraId="7F6E1907" w14:textId="77777777" w:rsidR="00863EFC" w:rsidRDefault="00056780" w:rsidP="00EC5E14">
      <w:pPr>
        <w:snapToGrid w:val="0"/>
        <w:spacing w:line="360" w:lineRule="auto"/>
        <w:ind w:firstLineChars="200" w:firstLine="420"/>
        <w:jc w:val="left"/>
        <w:rPr>
          <w:color w:val="000000"/>
          <w:shd w:val="clear" w:color="auto" w:fill="FFFFFF"/>
        </w:rPr>
      </w:pPr>
      <w:r>
        <w:rPr>
          <w:noProof/>
        </w:rPr>
        <w:drawing>
          <wp:inline distT="0" distB="0" distL="114300" distR="114300" wp14:anchorId="50710D38" wp14:editId="1C15075F">
            <wp:extent cx="4860290" cy="1828800"/>
            <wp:effectExtent l="0" t="0" r="381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rcRect b="3903"/>
                    <a:stretch>
                      <a:fillRect/>
                    </a:stretch>
                  </pic:blipFill>
                  <pic:spPr>
                    <a:xfrm>
                      <a:off x="0" y="0"/>
                      <a:ext cx="4860290" cy="1828800"/>
                    </a:xfrm>
                    <a:prstGeom prst="rect">
                      <a:avLst/>
                    </a:prstGeom>
                    <a:noFill/>
                    <a:ln>
                      <a:noFill/>
                    </a:ln>
                  </pic:spPr>
                </pic:pic>
              </a:graphicData>
            </a:graphic>
          </wp:inline>
        </w:drawing>
      </w:r>
    </w:p>
    <w:p w14:paraId="3DC32019" w14:textId="1B926BF1" w:rsidR="00863EFC" w:rsidRDefault="00056780" w:rsidP="00635663">
      <w:pPr>
        <w:snapToGrid w:val="0"/>
        <w:spacing w:line="360" w:lineRule="auto"/>
        <w:ind w:firstLineChars="200" w:firstLine="420"/>
        <w:jc w:val="center"/>
      </w:pPr>
      <w:r>
        <w:t>图</w:t>
      </w:r>
      <w:r>
        <w:t>1</w:t>
      </w:r>
      <w:r w:rsidR="00EA6F46">
        <w:t xml:space="preserve">7 </w:t>
      </w:r>
      <w:r>
        <w:t>ACC</w:t>
      </w:r>
      <w:r>
        <w:t>与大脑奖赏系统功能连接改变图</w:t>
      </w:r>
    </w:p>
    <w:p w14:paraId="01B330FC" w14:textId="77777777" w:rsidR="00863EFC" w:rsidRDefault="00056780" w:rsidP="00EC5E14">
      <w:pPr>
        <w:snapToGrid w:val="0"/>
        <w:spacing w:line="360" w:lineRule="auto"/>
        <w:ind w:firstLineChars="200" w:firstLine="420"/>
        <w:jc w:val="center"/>
      </w:pPr>
      <w:r>
        <w:rPr>
          <w:noProof/>
        </w:rPr>
        <w:drawing>
          <wp:inline distT="0" distB="0" distL="114300" distR="114300" wp14:anchorId="6DC87BCF" wp14:editId="3F42AC29">
            <wp:extent cx="3319780" cy="2303780"/>
            <wp:effectExtent l="0" t="0" r="0" b="0"/>
            <wp:docPr id="5" name="图片 5" descr="ACC-奖赏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CC-奖赏系统"/>
                    <pic:cNvPicPr>
                      <a:picLocks noChangeAspect="1"/>
                    </pic:cNvPicPr>
                  </pic:nvPicPr>
                  <pic:blipFill>
                    <a:blip r:embed="rId30"/>
                    <a:srcRect b="7725"/>
                    <a:stretch>
                      <a:fillRect/>
                    </a:stretch>
                  </pic:blipFill>
                  <pic:spPr>
                    <a:xfrm>
                      <a:off x="0" y="0"/>
                      <a:ext cx="3319780" cy="2303929"/>
                    </a:xfrm>
                    <a:prstGeom prst="rect">
                      <a:avLst/>
                    </a:prstGeom>
                    <a:ln>
                      <a:noFill/>
                    </a:ln>
                  </pic:spPr>
                </pic:pic>
              </a:graphicData>
            </a:graphic>
          </wp:inline>
        </w:drawing>
      </w:r>
    </w:p>
    <w:p w14:paraId="526AD51D" w14:textId="5395F6BC" w:rsidR="00863EFC" w:rsidRDefault="00056780" w:rsidP="00EC5E14">
      <w:pPr>
        <w:snapToGrid w:val="0"/>
        <w:spacing w:line="360" w:lineRule="auto"/>
        <w:ind w:firstLineChars="200" w:firstLine="420"/>
        <w:jc w:val="center"/>
      </w:pPr>
      <w:r>
        <w:t>图</w:t>
      </w:r>
      <w:r>
        <w:t>1</w:t>
      </w:r>
      <w:r w:rsidR="00EA6F46">
        <w:t>8</w:t>
      </w:r>
      <w:r>
        <w:t xml:space="preserve"> ACC</w:t>
      </w:r>
      <w:r>
        <w:t>与奖赏系统功能连接的改变与患者对成熟的恐惧的相关性</w:t>
      </w:r>
    </w:p>
    <w:p w14:paraId="677EA1C3" w14:textId="77777777" w:rsidR="00863EFC" w:rsidRDefault="00056780" w:rsidP="00EC5E14">
      <w:pPr>
        <w:snapToGrid w:val="0"/>
        <w:spacing w:beforeLines="50" w:before="156" w:afterLines="50" w:after="156" w:line="360" w:lineRule="auto"/>
        <w:rPr>
          <w:color w:val="000000"/>
          <w:sz w:val="24"/>
          <w:szCs w:val="24"/>
        </w:rPr>
      </w:pPr>
      <w:r>
        <w:rPr>
          <w:b/>
          <w:bCs/>
          <w:color w:val="000000"/>
          <w:sz w:val="24"/>
          <w:szCs w:val="24"/>
        </w:rPr>
        <w:t xml:space="preserve">1.3 </w:t>
      </w:r>
      <w:r>
        <w:rPr>
          <w:b/>
          <w:bCs/>
          <w:color w:val="000000"/>
          <w:sz w:val="24"/>
          <w:szCs w:val="24"/>
        </w:rPr>
        <w:t>行为学研究</w:t>
      </w:r>
    </w:p>
    <w:p w14:paraId="001099B9" w14:textId="36AB96AC" w:rsidR="00863EFC" w:rsidRDefault="009D43E2" w:rsidP="00EC5E14">
      <w:pPr>
        <w:snapToGrid w:val="0"/>
        <w:spacing w:before="60" w:after="60" w:line="360" w:lineRule="auto"/>
        <w:jc w:val="left"/>
        <w:rPr>
          <w:b/>
          <w:bCs/>
          <w:color w:val="000000"/>
          <w:sz w:val="24"/>
          <w:szCs w:val="24"/>
        </w:rPr>
      </w:pPr>
      <w:r>
        <w:rPr>
          <w:rFonts w:hint="eastAsia"/>
          <w:b/>
          <w:bCs/>
          <w:color w:val="000000"/>
          <w:sz w:val="24"/>
          <w:szCs w:val="24"/>
        </w:rPr>
        <w:t>(</w:t>
      </w:r>
      <w:r w:rsidR="00056780">
        <w:rPr>
          <w:b/>
          <w:bCs/>
          <w:color w:val="000000"/>
          <w:sz w:val="24"/>
          <w:szCs w:val="24"/>
        </w:rPr>
        <w:t>1</w:t>
      </w:r>
      <w:r>
        <w:rPr>
          <w:b/>
          <w:bCs/>
          <w:color w:val="000000"/>
          <w:sz w:val="24"/>
          <w:szCs w:val="24"/>
        </w:rPr>
        <w:t>)</w:t>
      </w:r>
      <w:r w:rsidR="00056780">
        <w:rPr>
          <w:b/>
          <w:bCs/>
          <w:color w:val="000000"/>
          <w:sz w:val="24"/>
          <w:szCs w:val="24"/>
        </w:rPr>
        <w:t>神经性厌食的行为学研究</w:t>
      </w:r>
      <w:r w:rsidR="00056780">
        <w:rPr>
          <w:b/>
          <w:bCs/>
          <w:color w:val="000000"/>
          <w:sz w:val="24"/>
          <w:szCs w:val="24"/>
        </w:rPr>
        <w:t>——</w:t>
      </w:r>
      <w:r w:rsidR="00056780">
        <w:rPr>
          <w:b/>
          <w:bCs/>
          <w:color w:val="000000"/>
          <w:sz w:val="24"/>
          <w:szCs w:val="24"/>
        </w:rPr>
        <w:t>反应抑制功能研究</w:t>
      </w:r>
    </w:p>
    <w:p w14:paraId="17E6068E" w14:textId="77777777" w:rsidR="00863EFC" w:rsidRDefault="00056780" w:rsidP="00EC5E14">
      <w:pPr>
        <w:snapToGrid w:val="0"/>
        <w:spacing w:line="360" w:lineRule="auto"/>
        <w:ind w:firstLineChars="200" w:firstLine="480"/>
        <w:jc w:val="left"/>
        <w:rPr>
          <w:rFonts w:eastAsiaTheme="minorEastAsia"/>
          <w:color w:val="000000"/>
          <w:sz w:val="24"/>
          <w:szCs w:val="24"/>
        </w:rPr>
      </w:pPr>
      <w:r>
        <w:rPr>
          <w:rFonts w:eastAsiaTheme="minorEastAsia"/>
          <w:color w:val="000000"/>
          <w:sz w:val="24"/>
          <w:szCs w:val="24"/>
        </w:rPr>
        <w:t>对</w:t>
      </w:r>
      <w:r>
        <w:rPr>
          <w:rFonts w:eastAsiaTheme="minorEastAsia"/>
          <w:color w:val="000000"/>
          <w:sz w:val="24"/>
          <w:szCs w:val="24"/>
        </w:rPr>
        <w:t>47</w:t>
      </w:r>
      <w:r>
        <w:rPr>
          <w:rFonts w:eastAsiaTheme="minorEastAsia"/>
          <w:color w:val="000000"/>
          <w:sz w:val="24"/>
          <w:szCs w:val="24"/>
        </w:rPr>
        <w:t>名</w:t>
      </w:r>
      <w:r>
        <w:rPr>
          <w:rFonts w:eastAsiaTheme="minorEastAsia"/>
          <w:color w:val="000000"/>
          <w:sz w:val="24"/>
          <w:szCs w:val="24"/>
        </w:rPr>
        <w:t>AN</w:t>
      </w:r>
      <w:r>
        <w:rPr>
          <w:rFonts w:eastAsiaTheme="minorEastAsia"/>
          <w:color w:val="000000"/>
          <w:sz w:val="24"/>
          <w:szCs w:val="24"/>
        </w:rPr>
        <w:t>患者及</w:t>
      </w:r>
      <w:r>
        <w:rPr>
          <w:rFonts w:eastAsiaTheme="minorEastAsia"/>
          <w:color w:val="000000"/>
          <w:sz w:val="24"/>
          <w:szCs w:val="24"/>
        </w:rPr>
        <w:t>43</w:t>
      </w:r>
      <w:r>
        <w:rPr>
          <w:rFonts w:eastAsiaTheme="minorEastAsia"/>
          <w:color w:val="000000"/>
          <w:sz w:val="24"/>
          <w:szCs w:val="24"/>
        </w:rPr>
        <w:t>名匹配的健康对照通过信号停止任务</w:t>
      </w:r>
      <w:r>
        <w:rPr>
          <w:rFonts w:eastAsiaTheme="minorEastAsia"/>
          <w:color w:val="000000"/>
          <w:sz w:val="24"/>
          <w:szCs w:val="24"/>
        </w:rPr>
        <w:t>(SST)</w:t>
      </w:r>
      <w:r>
        <w:rPr>
          <w:rFonts w:eastAsiaTheme="minorEastAsia"/>
          <w:color w:val="000000"/>
          <w:sz w:val="24"/>
          <w:szCs w:val="24"/>
        </w:rPr>
        <w:t>进行抑制控制功能的行为学测试，结果发现</w:t>
      </w:r>
      <w:r>
        <w:rPr>
          <w:rFonts w:eastAsiaTheme="minorEastAsia"/>
          <w:color w:val="000000"/>
          <w:sz w:val="24"/>
          <w:szCs w:val="24"/>
        </w:rPr>
        <w:t>AN</w:t>
      </w:r>
      <w:r>
        <w:rPr>
          <w:rFonts w:eastAsiaTheme="minorEastAsia"/>
          <w:color w:val="000000"/>
          <w:sz w:val="24"/>
          <w:szCs w:val="24"/>
        </w:rPr>
        <w:t>组停止信号反应时间</w:t>
      </w:r>
      <w:r w:rsidR="00635663">
        <w:rPr>
          <w:rFonts w:eastAsiaTheme="minorEastAsia" w:hint="eastAsia"/>
          <w:color w:val="000000"/>
          <w:sz w:val="24"/>
          <w:szCs w:val="24"/>
        </w:rPr>
        <w:t>(</w:t>
      </w:r>
      <w:r>
        <w:rPr>
          <w:rFonts w:eastAsiaTheme="minorEastAsia"/>
          <w:color w:val="000000"/>
          <w:sz w:val="24"/>
          <w:szCs w:val="24"/>
        </w:rPr>
        <w:t>SSRT</w:t>
      </w:r>
      <w:r w:rsidR="00635663">
        <w:rPr>
          <w:rFonts w:eastAsiaTheme="minorEastAsia" w:hint="eastAsia"/>
          <w:color w:val="000000"/>
          <w:sz w:val="24"/>
          <w:szCs w:val="24"/>
        </w:rPr>
        <w:t>)</w:t>
      </w:r>
      <w:r>
        <w:rPr>
          <w:rFonts w:eastAsiaTheme="minorEastAsia"/>
          <w:color w:val="000000"/>
          <w:sz w:val="24"/>
          <w:szCs w:val="24"/>
        </w:rPr>
        <w:t>值较正常对照组明显减低，差异具有统计学意义，表明</w:t>
      </w:r>
      <w:r>
        <w:rPr>
          <w:rFonts w:eastAsiaTheme="minorEastAsia"/>
          <w:color w:val="000000"/>
          <w:sz w:val="24"/>
          <w:szCs w:val="24"/>
        </w:rPr>
        <w:t>AN</w:t>
      </w:r>
      <w:r>
        <w:rPr>
          <w:rFonts w:eastAsiaTheme="minorEastAsia"/>
          <w:color w:val="000000"/>
          <w:sz w:val="24"/>
          <w:szCs w:val="24"/>
        </w:rPr>
        <w:t>患者存在抑制控制功能缺陷，表现为过度抑制。该结果发表于《中华行为医学与脑科学杂志》：</w:t>
      </w:r>
    </w:p>
    <w:p w14:paraId="6E963FD7" w14:textId="77777777" w:rsidR="00863EFC" w:rsidRDefault="00056780" w:rsidP="00EC5E14">
      <w:pPr>
        <w:snapToGrid w:val="0"/>
        <w:spacing w:line="360" w:lineRule="auto"/>
        <w:ind w:firstLineChars="200" w:firstLine="420"/>
        <w:jc w:val="left"/>
        <w:rPr>
          <w:color w:val="000000"/>
        </w:rPr>
      </w:pPr>
      <w:r>
        <w:rPr>
          <w:color w:val="000000"/>
        </w:rPr>
        <w:t>岳玲</w:t>
      </w:r>
      <w:r>
        <w:rPr>
          <w:color w:val="000000"/>
        </w:rPr>
        <w:t>;</w:t>
      </w:r>
      <w:r>
        <w:rPr>
          <w:color w:val="000000"/>
        </w:rPr>
        <w:t>陈珏</w:t>
      </w:r>
      <w:r>
        <w:rPr>
          <w:color w:val="000000"/>
        </w:rPr>
        <w:t>*;</w:t>
      </w:r>
      <w:r>
        <w:rPr>
          <w:color w:val="000000"/>
        </w:rPr>
        <w:t>亢清</w:t>
      </w:r>
      <w:r>
        <w:rPr>
          <w:color w:val="000000"/>
        </w:rPr>
        <w:t>,</w:t>
      </w:r>
      <w:r>
        <w:rPr>
          <w:color w:val="000000"/>
        </w:rPr>
        <w:t>蒋文晖</w:t>
      </w:r>
      <w:r>
        <w:rPr>
          <w:color w:val="000000"/>
        </w:rPr>
        <w:t>,</w:t>
      </w:r>
      <w:r>
        <w:rPr>
          <w:color w:val="000000"/>
        </w:rPr>
        <w:t>王振</w:t>
      </w:r>
      <w:r>
        <w:rPr>
          <w:color w:val="000000"/>
        </w:rPr>
        <w:t>,</w:t>
      </w:r>
      <w:r>
        <w:rPr>
          <w:color w:val="000000"/>
        </w:rPr>
        <w:t>刘强</w:t>
      </w:r>
      <w:r>
        <w:rPr>
          <w:color w:val="000000"/>
        </w:rPr>
        <w:t>,</w:t>
      </w:r>
      <w:r>
        <w:rPr>
          <w:color w:val="000000"/>
        </w:rPr>
        <w:t>陈涵</w:t>
      </w:r>
      <w:r>
        <w:rPr>
          <w:color w:val="000000"/>
        </w:rPr>
        <w:t>,</w:t>
      </w:r>
      <w:r>
        <w:rPr>
          <w:color w:val="000000"/>
        </w:rPr>
        <w:t>范青</w:t>
      </w:r>
      <w:r>
        <w:rPr>
          <w:color w:val="000000"/>
        </w:rPr>
        <w:t>,</w:t>
      </w:r>
      <w:r>
        <w:rPr>
          <w:color w:val="000000"/>
        </w:rPr>
        <w:t>张明岛</w:t>
      </w:r>
      <w:r>
        <w:rPr>
          <w:color w:val="000000"/>
        </w:rPr>
        <w:t xml:space="preserve">. </w:t>
      </w:r>
      <w:r>
        <w:rPr>
          <w:color w:val="000000"/>
        </w:rPr>
        <w:t>神经性厌食患者抑制控制功能研究</w:t>
      </w:r>
      <w:r>
        <w:rPr>
          <w:color w:val="000000"/>
        </w:rPr>
        <w:t>[J],</w:t>
      </w:r>
      <w:r>
        <w:rPr>
          <w:color w:val="000000"/>
        </w:rPr>
        <w:t>中华行为医学与脑科学杂志</w:t>
      </w:r>
      <w:r>
        <w:rPr>
          <w:color w:val="000000"/>
        </w:rPr>
        <w:t>,2014,23:14-17</w:t>
      </w:r>
    </w:p>
    <w:p w14:paraId="151C02D4" w14:textId="6F5B4A84" w:rsidR="00863EFC" w:rsidRDefault="009D43E2" w:rsidP="00EC5E14">
      <w:pPr>
        <w:snapToGrid w:val="0"/>
        <w:spacing w:line="360" w:lineRule="auto"/>
        <w:rPr>
          <w:b/>
          <w:bCs/>
          <w:color w:val="333333"/>
          <w:sz w:val="24"/>
          <w:szCs w:val="24"/>
        </w:rPr>
      </w:pPr>
      <w:r>
        <w:rPr>
          <w:rFonts w:hint="eastAsia"/>
          <w:b/>
          <w:bCs/>
          <w:color w:val="333333"/>
          <w:sz w:val="24"/>
          <w:szCs w:val="24"/>
          <w:shd w:val="clear" w:color="auto" w:fill="FCFCFC"/>
        </w:rPr>
        <w:t>(</w:t>
      </w:r>
      <w:r w:rsidR="00056780">
        <w:rPr>
          <w:b/>
          <w:bCs/>
          <w:color w:val="333333"/>
          <w:sz w:val="24"/>
          <w:szCs w:val="24"/>
          <w:shd w:val="clear" w:color="auto" w:fill="FCFCFC"/>
        </w:rPr>
        <w:t>2</w:t>
      </w:r>
      <w:r>
        <w:rPr>
          <w:b/>
          <w:bCs/>
          <w:color w:val="333333"/>
          <w:sz w:val="24"/>
          <w:szCs w:val="24"/>
          <w:shd w:val="clear" w:color="auto" w:fill="FCFCFC"/>
        </w:rPr>
        <w:t>)</w:t>
      </w:r>
      <w:r w:rsidR="00056780">
        <w:rPr>
          <w:b/>
          <w:bCs/>
          <w:color w:val="333333"/>
          <w:sz w:val="24"/>
          <w:szCs w:val="24"/>
          <w:shd w:val="clear" w:color="auto" w:fill="FCFCFC"/>
        </w:rPr>
        <w:t>神经性厌食患者不同需求负荷水平的反应抑制缺陷</w:t>
      </w:r>
    </w:p>
    <w:p w14:paraId="6EA539AF" w14:textId="70AC8AB9" w:rsidR="00863EFC" w:rsidRDefault="00056780" w:rsidP="00EC5E14">
      <w:pPr>
        <w:snapToGrid w:val="0"/>
        <w:spacing w:line="360" w:lineRule="auto"/>
        <w:ind w:firstLineChars="200" w:firstLine="480"/>
        <w:rPr>
          <w:color w:val="212121"/>
          <w:shd w:val="clear" w:color="auto" w:fill="FFFFFF"/>
        </w:rPr>
      </w:pPr>
      <w:r>
        <w:rPr>
          <w:color w:val="000000"/>
          <w:kern w:val="0"/>
          <w:sz w:val="24"/>
          <w:szCs w:val="24"/>
          <w:lang w:bidi="ar"/>
        </w:rPr>
        <w:t>研究纳入</w:t>
      </w:r>
      <w:r>
        <w:rPr>
          <w:color w:val="000000"/>
          <w:kern w:val="0"/>
          <w:sz w:val="24"/>
          <w:szCs w:val="24"/>
          <w:lang w:bidi="ar"/>
        </w:rPr>
        <w:t>27</w:t>
      </w:r>
      <w:r>
        <w:rPr>
          <w:color w:val="000000"/>
          <w:kern w:val="0"/>
          <w:sz w:val="24"/>
          <w:szCs w:val="24"/>
          <w:lang w:bidi="ar"/>
        </w:rPr>
        <w:t>名首发、未服药的</w:t>
      </w:r>
      <w:r>
        <w:rPr>
          <w:color w:val="000000"/>
          <w:kern w:val="0"/>
          <w:sz w:val="24"/>
          <w:szCs w:val="24"/>
          <w:lang w:bidi="ar"/>
        </w:rPr>
        <w:t>AN</w:t>
      </w:r>
      <w:r>
        <w:rPr>
          <w:color w:val="000000"/>
          <w:kern w:val="0"/>
          <w:sz w:val="24"/>
          <w:szCs w:val="24"/>
          <w:lang w:bidi="ar"/>
        </w:rPr>
        <w:t>患者，</w:t>
      </w:r>
      <w:r>
        <w:rPr>
          <w:color w:val="000000"/>
          <w:kern w:val="0"/>
          <w:sz w:val="24"/>
          <w:szCs w:val="24"/>
          <w:lang w:bidi="ar"/>
        </w:rPr>
        <w:t>30</w:t>
      </w:r>
      <w:r>
        <w:rPr>
          <w:color w:val="000000"/>
          <w:kern w:val="0"/>
          <w:sz w:val="24"/>
          <w:szCs w:val="24"/>
          <w:lang w:bidi="ar"/>
        </w:rPr>
        <w:t>名年龄、受教育年限与之匹配的健康对照被试，采集不同认知负荷的信号停止任务</w:t>
      </w:r>
      <w:r>
        <w:rPr>
          <w:rFonts w:hint="eastAsia"/>
          <w:color w:val="000000"/>
          <w:kern w:val="0"/>
          <w:sz w:val="24"/>
          <w:szCs w:val="24"/>
          <w:lang w:bidi="ar"/>
        </w:rPr>
        <w:t>(</w:t>
      </w:r>
      <w:r>
        <w:rPr>
          <w:color w:val="000000"/>
          <w:kern w:val="0"/>
          <w:sz w:val="24"/>
          <w:szCs w:val="24"/>
          <w:lang w:bidi="ar"/>
        </w:rPr>
        <w:t>SST</w:t>
      </w:r>
      <w:r>
        <w:rPr>
          <w:rFonts w:hint="eastAsia"/>
          <w:color w:val="000000"/>
          <w:kern w:val="0"/>
          <w:sz w:val="24"/>
          <w:szCs w:val="24"/>
          <w:lang w:bidi="ar"/>
        </w:rPr>
        <w:t>)</w:t>
      </w:r>
      <w:r>
        <w:rPr>
          <w:color w:val="000000"/>
          <w:kern w:val="0"/>
          <w:sz w:val="24"/>
          <w:szCs w:val="24"/>
          <w:lang w:bidi="ar"/>
        </w:rPr>
        <w:t>评估被试的抑制功能，同时记录被试在执行</w:t>
      </w:r>
      <w:r>
        <w:rPr>
          <w:color w:val="000000"/>
          <w:kern w:val="0"/>
          <w:sz w:val="24"/>
          <w:szCs w:val="24"/>
          <w:lang w:bidi="ar"/>
        </w:rPr>
        <w:t>SST</w:t>
      </w:r>
      <w:r>
        <w:rPr>
          <w:color w:val="000000"/>
          <w:kern w:val="0"/>
          <w:sz w:val="24"/>
          <w:szCs w:val="24"/>
          <w:lang w:bidi="ar"/>
        </w:rPr>
        <w:t>任务时的事件相关电位</w:t>
      </w:r>
      <w:r>
        <w:rPr>
          <w:color w:val="000000"/>
          <w:kern w:val="0"/>
          <w:sz w:val="24"/>
          <w:szCs w:val="24"/>
          <w:lang w:bidi="ar"/>
        </w:rPr>
        <w:t>N2</w:t>
      </w:r>
      <w:r>
        <w:rPr>
          <w:color w:val="000000"/>
          <w:kern w:val="0"/>
          <w:sz w:val="24"/>
          <w:szCs w:val="24"/>
          <w:lang w:bidi="ar"/>
        </w:rPr>
        <w:t>与</w:t>
      </w:r>
      <w:r>
        <w:rPr>
          <w:color w:val="000000"/>
          <w:kern w:val="0"/>
          <w:sz w:val="24"/>
          <w:szCs w:val="24"/>
          <w:lang w:bidi="ar"/>
        </w:rPr>
        <w:t>P300</w:t>
      </w:r>
      <w:r>
        <w:rPr>
          <w:color w:val="000000"/>
          <w:kern w:val="0"/>
          <w:sz w:val="24"/>
          <w:szCs w:val="24"/>
          <w:lang w:bidi="ar"/>
        </w:rPr>
        <w:t>。研究结果发现，</w:t>
      </w:r>
      <w:r>
        <w:rPr>
          <w:color w:val="000000"/>
          <w:kern w:val="0"/>
          <w:sz w:val="24"/>
          <w:szCs w:val="24"/>
          <w:lang w:bidi="ar"/>
        </w:rPr>
        <w:lastRenderedPageBreak/>
        <w:t>在三种认知负荷任务中，</w:t>
      </w:r>
      <w:r>
        <w:rPr>
          <w:color w:val="000000"/>
          <w:kern w:val="0"/>
          <w:sz w:val="24"/>
          <w:szCs w:val="24"/>
          <w:lang w:bidi="ar"/>
        </w:rPr>
        <w:t>AN</w:t>
      </w:r>
      <w:r>
        <w:rPr>
          <w:color w:val="000000"/>
          <w:kern w:val="0"/>
          <w:sz w:val="24"/>
          <w:szCs w:val="24"/>
          <w:lang w:bidi="ar"/>
        </w:rPr>
        <w:t>患者的</w:t>
      </w:r>
      <w:r>
        <w:rPr>
          <w:color w:val="000000"/>
          <w:kern w:val="0"/>
          <w:sz w:val="24"/>
          <w:szCs w:val="24"/>
          <w:lang w:bidi="ar"/>
        </w:rPr>
        <w:t>P300</w:t>
      </w:r>
      <w:r>
        <w:rPr>
          <w:color w:val="000000"/>
          <w:kern w:val="0"/>
          <w:sz w:val="24"/>
          <w:szCs w:val="24"/>
          <w:lang w:bidi="ar"/>
        </w:rPr>
        <w:t>幅度降低、</w:t>
      </w:r>
      <w:r>
        <w:rPr>
          <w:color w:val="000000"/>
          <w:kern w:val="0"/>
          <w:sz w:val="24"/>
          <w:szCs w:val="24"/>
          <w:lang w:bidi="ar"/>
        </w:rPr>
        <w:t>N2</w:t>
      </w:r>
      <w:r>
        <w:rPr>
          <w:color w:val="000000"/>
          <w:kern w:val="0"/>
          <w:sz w:val="24"/>
          <w:szCs w:val="24"/>
          <w:lang w:bidi="ar"/>
        </w:rPr>
        <w:t>的潜伏期延长；且组别与认知负荷间存在交互作用，</w:t>
      </w:r>
      <w:r>
        <w:rPr>
          <w:color w:val="000000"/>
          <w:kern w:val="0"/>
          <w:sz w:val="24"/>
          <w:szCs w:val="24"/>
          <w:lang w:bidi="ar"/>
        </w:rPr>
        <w:t>AN</w:t>
      </w:r>
      <w:r>
        <w:rPr>
          <w:color w:val="000000"/>
          <w:kern w:val="0"/>
          <w:sz w:val="24"/>
          <w:szCs w:val="24"/>
          <w:lang w:bidi="ar"/>
        </w:rPr>
        <w:t>组认知负荷较低时</w:t>
      </w:r>
      <w:r>
        <w:rPr>
          <w:color w:val="000000"/>
          <w:kern w:val="0"/>
          <w:sz w:val="24"/>
          <w:szCs w:val="24"/>
          <w:lang w:bidi="ar"/>
        </w:rPr>
        <w:t>N2</w:t>
      </w:r>
      <w:r>
        <w:rPr>
          <w:color w:val="000000"/>
          <w:kern w:val="0"/>
          <w:sz w:val="24"/>
          <w:szCs w:val="24"/>
          <w:lang w:bidi="ar"/>
        </w:rPr>
        <w:t>潜伏期延长更明显</w:t>
      </w:r>
      <w:r>
        <w:rPr>
          <w:rFonts w:hint="eastAsia"/>
          <w:color w:val="000000"/>
          <w:kern w:val="0"/>
          <w:sz w:val="24"/>
          <w:szCs w:val="24"/>
          <w:lang w:bidi="ar"/>
        </w:rPr>
        <w:t>（如图</w:t>
      </w:r>
      <w:r w:rsidRPr="00CD0AB4">
        <w:rPr>
          <w:color w:val="000000"/>
          <w:kern w:val="0"/>
          <w:sz w:val="24"/>
          <w:szCs w:val="24"/>
          <w:lang w:bidi="ar"/>
        </w:rPr>
        <w:t>1</w:t>
      </w:r>
      <w:r w:rsidR="00EA6F46">
        <w:rPr>
          <w:color w:val="000000"/>
          <w:kern w:val="0"/>
          <w:sz w:val="24"/>
          <w:szCs w:val="24"/>
          <w:lang w:bidi="ar"/>
        </w:rPr>
        <w:t>9</w:t>
      </w:r>
      <w:r>
        <w:rPr>
          <w:rFonts w:hint="eastAsia"/>
          <w:color w:val="000000"/>
          <w:kern w:val="0"/>
          <w:sz w:val="24"/>
          <w:szCs w:val="24"/>
          <w:lang w:bidi="ar"/>
        </w:rPr>
        <w:t>所示）</w:t>
      </w:r>
      <w:r>
        <w:rPr>
          <w:color w:val="000000"/>
          <w:kern w:val="0"/>
          <w:sz w:val="24"/>
          <w:szCs w:val="24"/>
          <w:lang w:bidi="ar"/>
        </w:rPr>
        <w:t>。该研究结果提示，</w:t>
      </w:r>
      <w:r>
        <w:rPr>
          <w:color w:val="000000"/>
          <w:kern w:val="0"/>
          <w:sz w:val="24"/>
          <w:szCs w:val="24"/>
          <w:lang w:bidi="ar"/>
        </w:rPr>
        <w:t>AN</w:t>
      </w:r>
      <w:r>
        <w:rPr>
          <w:color w:val="000000"/>
          <w:kern w:val="0"/>
          <w:sz w:val="24"/>
          <w:szCs w:val="24"/>
          <w:lang w:bidi="ar"/>
        </w:rPr>
        <w:t>患者</w:t>
      </w:r>
      <w:r>
        <w:rPr>
          <w:color w:val="000000"/>
          <w:kern w:val="0"/>
          <w:sz w:val="24"/>
          <w:szCs w:val="24"/>
          <w:lang w:bidi="ar"/>
        </w:rPr>
        <w:t>P300</w:t>
      </w:r>
      <w:r>
        <w:rPr>
          <w:color w:val="000000"/>
          <w:kern w:val="0"/>
          <w:sz w:val="24"/>
          <w:szCs w:val="24"/>
          <w:lang w:bidi="ar"/>
        </w:rPr>
        <w:t>幅度、</w:t>
      </w:r>
      <w:r>
        <w:rPr>
          <w:color w:val="000000"/>
          <w:kern w:val="0"/>
          <w:sz w:val="24"/>
          <w:szCs w:val="24"/>
          <w:lang w:bidi="ar"/>
        </w:rPr>
        <w:t>N2</w:t>
      </w:r>
      <w:r>
        <w:rPr>
          <w:color w:val="000000"/>
          <w:kern w:val="0"/>
          <w:sz w:val="24"/>
          <w:szCs w:val="24"/>
          <w:lang w:bidi="ar"/>
        </w:rPr>
        <w:t>潜伏期改变可能与其抑制功能受损有关。该研究结果发表在</w:t>
      </w:r>
      <w:r>
        <w:rPr>
          <w:color w:val="212121"/>
          <w:sz w:val="24"/>
          <w:szCs w:val="24"/>
          <w:shd w:val="clear" w:color="auto" w:fill="FFFFFF"/>
        </w:rPr>
        <w:t>Eating and Weight Disorders</w:t>
      </w:r>
      <w:r>
        <w:rPr>
          <w:color w:val="212121"/>
          <w:sz w:val="24"/>
          <w:szCs w:val="24"/>
          <w:shd w:val="clear" w:color="auto" w:fill="FFFFFF"/>
        </w:rPr>
        <w:t>杂志：</w:t>
      </w:r>
    </w:p>
    <w:p w14:paraId="53A2D107" w14:textId="77777777" w:rsidR="00863EFC" w:rsidRDefault="00056780" w:rsidP="00EC5E14">
      <w:pPr>
        <w:snapToGrid w:val="0"/>
        <w:spacing w:line="360" w:lineRule="auto"/>
        <w:ind w:firstLineChars="200" w:firstLine="420"/>
        <w:rPr>
          <w:color w:val="212121"/>
          <w:shd w:val="clear" w:color="auto" w:fill="FFFFFF"/>
        </w:rPr>
      </w:pPr>
      <w:r>
        <w:rPr>
          <w:color w:val="212121"/>
          <w:shd w:val="clear" w:color="auto" w:fill="FFFFFF"/>
        </w:rPr>
        <w:t>Yue L, Tang Y, Kang Q, et al. Deficits in response inhibition on varied levels of demand load in anorexia nervosa: an event-related potentials study[J]. Eating and Weight Disorders-Studies on Anorexia, Bulimia and Obesity, 2020, 25: 231-240.</w:t>
      </w:r>
    </w:p>
    <w:p w14:paraId="2839ED75" w14:textId="77777777" w:rsidR="00863EFC" w:rsidRDefault="00056780" w:rsidP="00EC5E14">
      <w:pPr>
        <w:snapToGrid w:val="0"/>
        <w:spacing w:beforeLines="50" w:before="156" w:line="360" w:lineRule="auto"/>
        <w:jc w:val="center"/>
        <w:rPr>
          <w:color w:val="000000"/>
        </w:rPr>
      </w:pPr>
      <w:r>
        <w:rPr>
          <w:noProof/>
        </w:rPr>
        <w:drawing>
          <wp:inline distT="0" distB="0" distL="0" distR="0" wp14:anchorId="7BD37363" wp14:editId="79FE9CA4">
            <wp:extent cx="5066665" cy="30219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rcRect b="9464"/>
                    <a:stretch>
                      <a:fillRect/>
                    </a:stretch>
                  </pic:blipFill>
                  <pic:spPr>
                    <a:xfrm>
                      <a:off x="0" y="0"/>
                      <a:ext cx="5079470" cy="3029580"/>
                    </a:xfrm>
                    <a:prstGeom prst="rect">
                      <a:avLst/>
                    </a:prstGeom>
                    <a:ln>
                      <a:noFill/>
                    </a:ln>
                  </pic:spPr>
                </pic:pic>
              </a:graphicData>
            </a:graphic>
          </wp:inline>
        </w:drawing>
      </w:r>
    </w:p>
    <w:p w14:paraId="51577B44" w14:textId="5DDDEB31" w:rsidR="00863EFC" w:rsidRPr="00CD0AB4" w:rsidRDefault="00056780" w:rsidP="00EC5E14">
      <w:pPr>
        <w:snapToGrid w:val="0"/>
        <w:spacing w:afterLines="50" w:after="156" w:line="360" w:lineRule="auto"/>
        <w:ind w:firstLineChars="200" w:firstLine="420"/>
        <w:jc w:val="center"/>
      </w:pPr>
      <w:r>
        <w:t>图</w:t>
      </w:r>
      <w:r>
        <w:t>1</w:t>
      </w:r>
      <w:r w:rsidR="00EA6F46">
        <w:t xml:space="preserve">9 </w:t>
      </w:r>
      <w:r>
        <w:rPr>
          <w:rFonts w:hint="eastAsia"/>
        </w:rPr>
        <w:t>厌食症患者和健康对照组的</w:t>
      </w:r>
      <w:proofErr w:type="spellStart"/>
      <w:r>
        <w:rPr>
          <w:rFonts w:hint="eastAsia"/>
        </w:rPr>
        <w:t>Fz</w:t>
      </w:r>
      <w:proofErr w:type="spellEnd"/>
      <w:r>
        <w:rPr>
          <w:rFonts w:hint="eastAsia"/>
        </w:rPr>
        <w:t>、</w:t>
      </w:r>
      <w:proofErr w:type="spellStart"/>
      <w:r>
        <w:rPr>
          <w:rFonts w:hint="eastAsia"/>
        </w:rPr>
        <w:t>FCz</w:t>
      </w:r>
      <w:proofErr w:type="spellEnd"/>
      <w:r>
        <w:rPr>
          <w:rFonts w:hint="eastAsia"/>
        </w:rPr>
        <w:t>和</w:t>
      </w:r>
      <w:proofErr w:type="spellStart"/>
      <w:r>
        <w:rPr>
          <w:rFonts w:hint="eastAsia"/>
        </w:rPr>
        <w:t>Cz</w:t>
      </w:r>
      <w:proofErr w:type="spellEnd"/>
      <w:r>
        <w:rPr>
          <w:rFonts w:hint="eastAsia"/>
        </w:rPr>
        <w:t>电极处各个</w:t>
      </w:r>
      <w:r>
        <w:rPr>
          <w:rFonts w:hint="eastAsia"/>
        </w:rPr>
        <w:t>SSD</w:t>
      </w:r>
      <w:r>
        <w:rPr>
          <w:rFonts w:hint="eastAsia"/>
        </w:rPr>
        <w:t>的平均波形</w:t>
      </w:r>
    </w:p>
    <w:p w14:paraId="2420D0C6" w14:textId="57D52338" w:rsidR="00863EFC" w:rsidRDefault="009D43E2" w:rsidP="00EC5E14">
      <w:pPr>
        <w:snapToGrid w:val="0"/>
        <w:spacing w:line="360" w:lineRule="auto"/>
        <w:jc w:val="left"/>
        <w:rPr>
          <w:rFonts w:eastAsiaTheme="minorEastAsia"/>
          <w:b/>
          <w:bCs/>
          <w:color w:val="000000"/>
          <w:sz w:val="24"/>
          <w:szCs w:val="24"/>
        </w:rPr>
      </w:pPr>
      <w:r>
        <w:rPr>
          <w:rFonts w:eastAsiaTheme="minorEastAsia" w:hint="eastAsia"/>
          <w:b/>
          <w:bCs/>
          <w:color w:val="000000"/>
          <w:sz w:val="24"/>
          <w:szCs w:val="24"/>
        </w:rPr>
        <w:t>(</w:t>
      </w:r>
      <w:r w:rsidR="00056780">
        <w:rPr>
          <w:rFonts w:eastAsiaTheme="minorEastAsia"/>
          <w:b/>
          <w:bCs/>
          <w:color w:val="000000"/>
          <w:sz w:val="24"/>
          <w:szCs w:val="24"/>
        </w:rPr>
        <w:t>3</w:t>
      </w:r>
      <w:r>
        <w:rPr>
          <w:rFonts w:eastAsiaTheme="minorEastAsia"/>
          <w:b/>
          <w:bCs/>
          <w:color w:val="000000"/>
          <w:sz w:val="24"/>
          <w:szCs w:val="24"/>
        </w:rPr>
        <w:t>)</w:t>
      </w:r>
      <w:r w:rsidR="00056780">
        <w:rPr>
          <w:rFonts w:eastAsiaTheme="minorEastAsia"/>
          <w:b/>
          <w:bCs/>
          <w:color w:val="000000"/>
          <w:sz w:val="24"/>
          <w:szCs w:val="24"/>
        </w:rPr>
        <w:t>神经性厌食症患者的抑制功能与完美主义特质</w:t>
      </w:r>
    </w:p>
    <w:p w14:paraId="19F5F314" w14:textId="77777777" w:rsidR="00863EFC" w:rsidRDefault="00056780" w:rsidP="00EC5E14">
      <w:pPr>
        <w:snapToGrid w:val="0"/>
        <w:spacing w:line="360" w:lineRule="auto"/>
        <w:ind w:firstLineChars="200" w:firstLine="480"/>
        <w:jc w:val="left"/>
        <w:rPr>
          <w:rFonts w:eastAsiaTheme="minorEastAsia"/>
          <w:color w:val="000000"/>
          <w:sz w:val="24"/>
          <w:szCs w:val="24"/>
        </w:rPr>
      </w:pPr>
      <w:r>
        <w:rPr>
          <w:color w:val="000000"/>
          <w:sz w:val="24"/>
          <w:szCs w:val="24"/>
        </w:rPr>
        <w:t>探讨</w:t>
      </w:r>
      <w:r>
        <w:rPr>
          <w:color w:val="000000"/>
          <w:sz w:val="24"/>
          <w:szCs w:val="24"/>
        </w:rPr>
        <w:t>AN</w:t>
      </w:r>
      <w:r>
        <w:rPr>
          <w:color w:val="000000"/>
          <w:sz w:val="24"/>
          <w:szCs w:val="24"/>
        </w:rPr>
        <w:t>患者抑制功能与完美主义特质的关系。研究对</w:t>
      </w:r>
      <w:r>
        <w:rPr>
          <w:color w:val="000000"/>
          <w:sz w:val="24"/>
          <w:szCs w:val="24"/>
        </w:rPr>
        <w:t>72</w:t>
      </w:r>
      <w:r>
        <w:rPr>
          <w:color w:val="000000"/>
          <w:sz w:val="24"/>
          <w:szCs w:val="24"/>
        </w:rPr>
        <w:t>例</w:t>
      </w:r>
      <w:r>
        <w:rPr>
          <w:color w:val="000000"/>
          <w:sz w:val="24"/>
          <w:szCs w:val="24"/>
        </w:rPr>
        <w:t>AN</w:t>
      </w:r>
      <w:r>
        <w:rPr>
          <w:color w:val="000000"/>
          <w:sz w:val="24"/>
          <w:szCs w:val="24"/>
        </w:rPr>
        <w:t>患者及相匹配的</w:t>
      </w:r>
      <w:r>
        <w:rPr>
          <w:color w:val="000000"/>
          <w:sz w:val="24"/>
          <w:szCs w:val="24"/>
        </w:rPr>
        <w:t>51</w:t>
      </w:r>
      <w:r>
        <w:rPr>
          <w:color w:val="000000"/>
          <w:sz w:val="24"/>
          <w:szCs w:val="24"/>
        </w:rPr>
        <w:t>名健康对照者进行饮食态度调查表</w:t>
      </w:r>
      <w:r>
        <w:rPr>
          <w:color w:val="000000"/>
          <w:sz w:val="24"/>
          <w:szCs w:val="24"/>
        </w:rPr>
        <w:t>(EAT-26)</w:t>
      </w:r>
      <w:r>
        <w:rPr>
          <w:color w:val="000000"/>
          <w:sz w:val="24"/>
          <w:szCs w:val="24"/>
        </w:rPr>
        <w:t>、进食障碍调查问卷</w:t>
      </w:r>
      <w:r>
        <w:rPr>
          <w:color w:val="000000"/>
          <w:sz w:val="24"/>
          <w:szCs w:val="24"/>
        </w:rPr>
        <w:t>(EDE-Q)</w:t>
      </w:r>
      <w:r>
        <w:rPr>
          <w:color w:val="000000"/>
          <w:sz w:val="24"/>
          <w:szCs w:val="24"/>
        </w:rPr>
        <w:t>、</w:t>
      </w:r>
      <w:r>
        <w:rPr>
          <w:color w:val="000000"/>
          <w:sz w:val="24"/>
          <w:szCs w:val="24"/>
        </w:rPr>
        <w:t>Barratt</w:t>
      </w:r>
      <w:r>
        <w:rPr>
          <w:color w:val="000000"/>
          <w:sz w:val="24"/>
          <w:szCs w:val="24"/>
        </w:rPr>
        <w:t>冲动性量表第</w:t>
      </w:r>
      <w:r>
        <w:rPr>
          <w:color w:val="000000"/>
          <w:sz w:val="24"/>
          <w:szCs w:val="24"/>
        </w:rPr>
        <w:t>11</w:t>
      </w:r>
      <w:r>
        <w:rPr>
          <w:color w:val="000000"/>
          <w:sz w:val="24"/>
          <w:szCs w:val="24"/>
        </w:rPr>
        <w:t>版</w:t>
      </w:r>
      <w:r>
        <w:rPr>
          <w:color w:val="000000"/>
          <w:sz w:val="24"/>
          <w:szCs w:val="24"/>
        </w:rPr>
        <w:t>(BIS-11)</w:t>
      </w:r>
      <w:r>
        <w:rPr>
          <w:color w:val="000000"/>
          <w:sz w:val="24"/>
          <w:szCs w:val="24"/>
        </w:rPr>
        <w:t>、行为抑制</w:t>
      </w:r>
      <w:r>
        <w:rPr>
          <w:color w:val="000000"/>
          <w:sz w:val="24"/>
          <w:szCs w:val="24"/>
        </w:rPr>
        <w:t>/</w:t>
      </w:r>
      <w:r>
        <w:rPr>
          <w:color w:val="000000"/>
          <w:sz w:val="24"/>
          <w:szCs w:val="24"/>
        </w:rPr>
        <w:t>激活系统量表</w:t>
      </w:r>
      <w:r>
        <w:rPr>
          <w:color w:val="000000"/>
          <w:sz w:val="24"/>
          <w:szCs w:val="24"/>
        </w:rPr>
        <w:t>(BIS/BAS)</w:t>
      </w:r>
      <w:r>
        <w:rPr>
          <w:color w:val="000000"/>
          <w:sz w:val="24"/>
          <w:szCs w:val="24"/>
        </w:rPr>
        <w:t>、</w:t>
      </w:r>
      <w:r>
        <w:rPr>
          <w:color w:val="000000"/>
          <w:sz w:val="24"/>
          <w:szCs w:val="24"/>
        </w:rPr>
        <w:t>Frost</w:t>
      </w:r>
      <w:r>
        <w:rPr>
          <w:color w:val="000000"/>
          <w:sz w:val="24"/>
          <w:szCs w:val="24"/>
        </w:rPr>
        <w:t>多维完美主义心理量表</w:t>
      </w:r>
      <w:r>
        <w:rPr>
          <w:color w:val="000000"/>
          <w:sz w:val="24"/>
          <w:szCs w:val="24"/>
        </w:rPr>
        <w:t>(FMPS)</w:t>
      </w:r>
      <w:r>
        <w:rPr>
          <w:color w:val="000000"/>
          <w:sz w:val="24"/>
          <w:szCs w:val="24"/>
        </w:rPr>
        <w:t>心理评估和信号停止任务</w:t>
      </w:r>
      <w:r>
        <w:rPr>
          <w:color w:val="000000"/>
          <w:sz w:val="24"/>
          <w:szCs w:val="24"/>
        </w:rPr>
        <w:t>(SST)</w:t>
      </w:r>
      <w:r>
        <w:rPr>
          <w:color w:val="000000"/>
          <w:sz w:val="24"/>
          <w:szCs w:val="24"/>
        </w:rPr>
        <w:t>行为学测试，结果发现</w:t>
      </w:r>
      <w:r>
        <w:rPr>
          <w:color w:val="000000"/>
          <w:sz w:val="24"/>
          <w:szCs w:val="24"/>
        </w:rPr>
        <w:t>AN</w:t>
      </w:r>
      <w:r>
        <w:rPr>
          <w:color w:val="000000"/>
          <w:sz w:val="24"/>
          <w:szCs w:val="24"/>
        </w:rPr>
        <w:t>组</w:t>
      </w:r>
      <w:r>
        <w:rPr>
          <w:color w:val="000000"/>
          <w:sz w:val="24"/>
          <w:szCs w:val="24"/>
        </w:rPr>
        <w:t>SST</w:t>
      </w:r>
      <w:r>
        <w:rPr>
          <w:color w:val="000000"/>
          <w:sz w:val="24"/>
          <w:szCs w:val="24"/>
        </w:rPr>
        <w:t>中的</w:t>
      </w:r>
      <w:r>
        <w:rPr>
          <w:color w:val="000000"/>
          <w:sz w:val="24"/>
          <w:szCs w:val="24"/>
        </w:rPr>
        <w:t>Go</w:t>
      </w:r>
      <w:r>
        <w:rPr>
          <w:color w:val="000000"/>
          <w:sz w:val="24"/>
          <w:szCs w:val="24"/>
        </w:rPr>
        <w:t>任务正确率和停止加工的潜伏期明显低于</w:t>
      </w:r>
      <w:r>
        <w:rPr>
          <w:color w:val="000000"/>
          <w:sz w:val="24"/>
          <w:szCs w:val="24"/>
        </w:rPr>
        <w:t>HC</w:t>
      </w:r>
      <w:r>
        <w:rPr>
          <w:color w:val="000000"/>
          <w:sz w:val="24"/>
          <w:szCs w:val="24"/>
        </w:rPr>
        <w:t>组</w:t>
      </w:r>
      <w:r>
        <w:rPr>
          <w:color w:val="000000"/>
          <w:sz w:val="24"/>
          <w:szCs w:val="24"/>
        </w:rPr>
        <w:t>;BIS/BAS</w:t>
      </w:r>
      <w:r>
        <w:rPr>
          <w:color w:val="000000"/>
          <w:sz w:val="24"/>
          <w:szCs w:val="24"/>
        </w:rPr>
        <w:t>中的行为抑制系统得分、</w:t>
      </w:r>
      <w:r>
        <w:rPr>
          <w:color w:val="000000"/>
          <w:sz w:val="24"/>
          <w:szCs w:val="24"/>
        </w:rPr>
        <w:t>FMPS</w:t>
      </w:r>
      <w:r>
        <w:rPr>
          <w:color w:val="000000"/>
          <w:sz w:val="24"/>
          <w:szCs w:val="24"/>
        </w:rPr>
        <w:t>总分及因子分明显高于</w:t>
      </w:r>
      <w:r>
        <w:rPr>
          <w:color w:val="000000"/>
          <w:sz w:val="24"/>
          <w:szCs w:val="24"/>
        </w:rPr>
        <w:t>HC</w:t>
      </w:r>
      <w:r>
        <w:rPr>
          <w:color w:val="000000"/>
          <w:sz w:val="24"/>
          <w:szCs w:val="24"/>
        </w:rPr>
        <w:t>组</w:t>
      </w:r>
      <w:r>
        <w:rPr>
          <w:color w:val="000000"/>
          <w:sz w:val="24"/>
          <w:szCs w:val="24"/>
        </w:rPr>
        <w:t>;AN</w:t>
      </w:r>
      <w:r>
        <w:rPr>
          <w:color w:val="000000"/>
          <w:sz w:val="24"/>
          <w:szCs w:val="24"/>
        </w:rPr>
        <w:t>组</w:t>
      </w:r>
      <w:r>
        <w:rPr>
          <w:color w:val="000000"/>
          <w:sz w:val="24"/>
          <w:szCs w:val="24"/>
        </w:rPr>
        <w:t>BIS/BAS</w:t>
      </w:r>
      <w:r>
        <w:rPr>
          <w:color w:val="000000"/>
          <w:sz w:val="24"/>
          <w:szCs w:val="24"/>
        </w:rPr>
        <w:t>行为抑制系统得</w:t>
      </w:r>
      <w:r>
        <w:rPr>
          <w:rFonts w:eastAsiaTheme="minorEastAsia"/>
          <w:color w:val="000000"/>
          <w:sz w:val="24"/>
          <w:szCs w:val="24"/>
        </w:rPr>
        <w:t>分与不健康完美主义呈正相关。该部分结果已发表于《临床精神医学杂志</w:t>
      </w:r>
      <w:r>
        <w:rPr>
          <w:rFonts w:eastAsiaTheme="minorEastAsia"/>
          <w:color w:val="333333"/>
          <w:sz w:val="24"/>
          <w:szCs w:val="24"/>
        </w:rPr>
        <w:t>》</w:t>
      </w:r>
      <w:r>
        <w:rPr>
          <w:rFonts w:eastAsiaTheme="minorEastAsia"/>
          <w:color w:val="000000"/>
          <w:sz w:val="24"/>
          <w:szCs w:val="24"/>
        </w:rPr>
        <w:t>：</w:t>
      </w:r>
    </w:p>
    <w:p w14:paraId="0B7B141F" w14:textId="77777777" w:rsidR="00863EFC" w:rsidRDefault="00056780" w:rsidP="00EC5E14">
      <w:pPr>
        <w:snapToGrid w:val="0"/>
        <w:spacing w:line="360" w:lineRule="auto"/>
        <w:ind w:firstLineChars="200" w:firstLine="420"/>
        <w:jc w:val="left"/>
        <w:rPr>
          <w:color w:val="000000"/>
        </w:rPr>
      </w:pPr>
      <w:r>
        <w:rPr>
          <w:color w:val="000000"/>
        </w:rPr>
        <w:t>黄佳滨</w:t>
      </w:r>
      <w:r>
        <w:rPr>
          <w:color w:val="000000"/>
        </w:rPr>
        <w:t>,</w:t>
      </w:r>
      <w:r>
        <w:rPr>
          <w:color w:val="000000"/>
        </w:rPr>
        <w:t>陈珏</w:t>
      </w:r>
      <w:r>
        <w:rPr>
          <w:color w:val="000000"/>
        </w:rPr>
        <w:t>*,</w:t>
      </w:r>
      <w:r>
        <w:rPr>
          <w:color w:val="000000"/>
        </w:rPr>
        <w:t>岳玲</w:t>
      </w:r>
      <w:r>
        <w:rPr>
          <w:color w:val="000000"/>
        </w:rPr>
        <w:t>,</w:t>
      </w:r>
      <w:r>
        <w:rPr>
          <w:color w:val="000000"/>
        </w:rPr>
        <w:t>亢清</w:t>
      </w:r>
      <w:r>
        <w:rPr>
          <w:color w:val="000000"/>
        </w:rPr>
        <w:t>,</w:t>
      </w:r>
      <w:r>
        <w:rPr>
          <w:color w:val="000000"/>
        </w:rPr>
        <w:t>古练</w:t>
      </w:r>
      <w:r>
        <w:rPr>
          <w:color w:val="000000"/>
        </w:rPr>
        <w:t>,</w:t>
      </w:r>
      <w:r>
        <w:rPr>
          <w:color w:val="000000"/>
        </w:rPr>
        <w:t>范青</w:t>
      </w:r>
      <w:r>
        <w:rPr>
          <w:color w:val="000000"/>
        </w:rPr>
        <w:t>,</w:t>
      </w:r>
      <w:r>
        <w:rPr>
          <w:color w:val="000000"/>
        </w:rPr>
        <w:t>陈涵</w:t>
      </w:r>
      <w:r>
        <w:rPr>
          <w:color w:val="000000"/>
        </w:rPr>
        <w:t>,</w:t>
      </w:r>
      <w:r>
        <w:rPr>
          <w:color w:val="000000"/>
        </w:rPr>
        <w:t>刘强</w:t>
      </w:r>
      <w:r>
        <w:rPr>
          <w:color w:val="000000"/>
        </w:rPr>
        <w:t>,</w:t>
      </w:r>
      <w:r>
        <w:rPr>
          <w:color w:val="000000"/>
        </w:rPr>
        <w:t>肖泽萍</w:t>
      </w:r>
      <w:r>
        <w:rPr>
          <w:color w:val="000000"/>
        </w:rPr>
        <w:t xml:space="preserve">. </w:t>
      </w:r>
      <w:r>
        <w:rPr>
          <w:color w:val="000000"/>
        </w:rPr>
        <w:t>神经性厌食症患者的抑制功能与完美主义特质</w:t>
      </w:r>
      <w:r>
        <w:rPr>
          <w:color w:val="000000"/>
        </w:rPr>
        <w:t xml:space="preserve">[J], </w:t>
      </w:r>
      <w:r>
        <w:rPr>
          <w:color w:val="000000"/>
        </w:rPr>
        <w:t>临床精神医学杂志</w:t>
      </w:r>
      <w:r>
        <w:rPr>
          <w:color w:val="000000"/>
        </w:rPr>
        <w:t>, 2017, 27(4): 217-220.</w:t>
      </w:r>
    </w:p>
    <w:p w14:paraId="0BBF922D" w14:textId="77777777" w:rsidR="00863EFC" w:rsidRDefault="00056780" w:rsidP="00EC5E14">
      <w:pPr>
        <w:snapToGrid w:val="0"/>
        <w:spacing w:beforeLines="50" w:before="156" w:afterLines="50" w:after="156" w:line="360" w:lineRule="auto"/>
        <w:jc w:val="left"/>
        <w:rPr>
          <w:b/>
          <w:bCs/>
          <w:color w:val="000000"/>
          <w:sz w:val="24"/>
          <w:szCs w:val="24"/>
        </w:rPr>
      </w:pPr>
      <w:r>
        <w:rPr>
          <w:b/>
          <w:bCs/>
          <w:color w:val="000000"/>
          <w:sz w:val="24"/>
          <w:szCs w:val="24"/>
        </w:rPr>
        <w:lastRenderedPageBreak/>
        <w:t xml:space="preserve">1.4 </w:t>
      </w:r>
      <w:r>
        <w:rPr>
          <w:b/>
          <w:bCs/>
          <w:color w:val="000000"/>
          <w:sz w:val="24"/>
          <w:szCs w:val="24"/>
        </w:rPr>
        <w:t>临床治疗研究及评论</w:t>
      </w:r>
    </w:p>
    <w:p w14:paraId="4F578291" w14:textId="701931AD" w:rsidR="00863EFC" w:rsidRDefault="009D43E2" w:rsidP="00EC5E14">
      <w:pPr>
        <w:snapToGrid w:val="0"/>
        <w:spacing w:line="360" w:lineRule="auto"/>
        <w:jc w:val="left"/>
        <w:rPr>
          <w:b/>
          <w:bCs/>
          <w:color w:val="000000"/>
          <w:sz w:val="24"/>
          <w:szCs w:val="24"/>
        </w:rPr>
      </w:pPr>
      <w:r>
        <w:rPr>
          <w:rFonts w:hint="eastAsia"/>
          <w:b/>
          <w:bCs/>
          <w:color w:val="000000"/>
          <w:sz w:val="24"/>
          <w:szCs w:val="24"/>
        </w:rPr>
        <w:t>(</w:t>
      </w:r>
      <w:r w:rsidR="00056780">
        <w:rPr>
          <w:b/>
          <w:bCs/>
          <w:color w:val="000000"/>
          <w:sz w:val="24"/>
          <w:szCs w:val="24"/>
        </w:rPr>
        <w:t>1</w:t>
      </w:r>
      <w:r>
        <w:rPr>
          <w:b/>
          <w:bCs/>
          <w:color w:val="000000"/>
          <w:sz w:val="24"/>
          <w:szCs w:val="24"/>
        </w:rPr>
        <w:t>)</w:t>
      </w:r>
      <w:r w:rsidR="00056780">
        <w:rPr>
          <w:b/>
          <w:bCs/>
          <w:color w:val="000000"/>
          <w:sz w:val="24"/>
          <w:szCs w:val="24"/>
        </w:rPr>
        <w:t>强化动机的团体认知行为治疗对神经性厌食患者的疗效初探</w:t>
      </w:r>
    </w:p>
    <w:p w14:paraId="6B38D3AF" w14:textId="77777777" w:rsidR="00863EFC" w:rsidRDefault="00056780" w:rsidP="00EC5E14">
      <w:pPr>
        <w:snapToGrid w:val="0"/>
        <w:spacing w:line="360" w:lineRule="auto"/>
        <w:ind w:firstLineChars="200" w:firstLine="480"/>
        <w:jc w:val="left"/>
        <w:rPr>
          <w:color w:val="000000"/>
          <w:sz w:val="24"/>
          <w:szCs w:val="24"/>
        </w:rPr>
      </w:pPr>
      <w:r>
        <w:rPr>
          <w:color w:val="000000"/>
          <w:sz w:val="24"/>
          <w:szCs w:val="24"/>
        </w:rPr>
        <w:t>本项目组纳入</w:t>
      </w:r>
      <w:r>
        <w:rPr>
          <w:color w:val="000000"/>
          <w:sz w:val="24"/>
          <w:szCs w:val="24"/>
        </w:rPr>
        <w:t>AN</w:t>
      </w:r>
      <w:r>
        <w:rPr>
          <w:color w:val="000000"/>
          <w:sz w:val="24"/>
          <w:szCs w:val="24"/>
        </w:rPr>
        <w:t>患者</w:t>
      </w:r>
      <w:r>
        <w:rPr>
          <w:color w:val="000000"/>
          <w:sz w:val="24"/>
          <w:szCs w:val="24"/>
        </w:rPr>
        <w:t>78</w:t>
      </w:r>
      <w:r>
        <w:rPr>
          <w:color w:val="000000"/>
          <w:sz w:val="24"/>
          <w:szCs w:val="24"/>
        </w:rPr>
        <w:t>例，将其随机分为团体认知行为治疗组</w:t>
      </w:r>
      <w:r>
        <w:rPr>
          <w:rFonts w:hint="eastAsia"/>
          <w:color w:val="000000"/>
          <w:sz w:val="24"/>
          <w:szCs w:val="24"/>
        </w:rPr>
        <w:t>（</w:t>
      </w:r>
      <w:r>
        <w:rPr>
          <w:color w:val="000000"/>
          <w:sz w:val="24"/>
          <w:szCs w:val="24"/>
        </w:rPr>
        <w:t>研究组</w:t>
      </w:r>
      <w:r>
        <w:rPr>
          <w:rFonts w:hint="eastAsia"/>
          <w:color w:val="000000"/>
          <w:sz w:val="24"/>
          <w:szCs w:val="24"/>
        </w:rPr>
        <w:t>）</w:t>
      </w:r>
      <w:r>
        <w:rPr>
          <w:color w:val="000000"/>
          <w:sz w:val="24"/>
          <w:szCs w:val="24"/>
        </w:rPr>
        <w:t>或门诊常规治疗组</w:t>
      </w:r>
      <w:r>
        <w:rPr>
          <w:rFonts w:hint="eastAsia"/>
          <w:color w:val="000000"/>
          <w:sz w:val="24"/>
          <w:szCs w:val="24"/>
        </w:rPr>
        <w:t>（</w:t>
      </w:r>
      <w:r>
        <w:rPr>
          <w:color w:val="000000"/>
          <w:sz w:val="24"/>
          <w:szCs w:val="24"/>
        </w:rPr>
        <w:t>对照组</w:t>
      </w:r>
      <w:r>
        <w:rPr>
          <w:rFonts w:hint="eastAsia"/>
          <w:color w:val="000000"/>
          <w:sz w:val="24"/>
          <w:szCs w:val="24"/>
        </w:rPr>
        <w:t>）</w:t>
      </w:r>
      <w:r>
        <w:rPr>
          <w:color w:val="000000"/>
          <w:sz w:val="24"/>
          <w:szCs w:val="24"/>
        </w:rPr>
        <w:t>接受</w:t>
      </w:r>
      <w:r>
        <w:rPr>
          <w:color w:val="000000"/>
          <w:sz w:val="24"/>
          <w:szCs w:val="24"/>
        </w:rPr>
        <w:t>3</w:t>
      </w:r>
      <w:r>
        <w:rPr>
          <w:color w:val="000000"/>
          <w:sz w:val="24"/>
          <w:szCs w:val="24"/>
        </w:rPr>
        <w:t>个月治疗，在基线、治疗</w:t>
      </w:r>
      <w:r>
        <w:rPr>
          <w:color w:val="000000"/>
          <w:sz w:val="24"/>
          <w:szCs w:val="24"/>
        </w:rPr>
        <w:t>1</w:t>
      </w:r>
      <w:r>
        <w:rPr>
          <w:color w:val="000000"/>
          <w:sz w:val="24"/>
          <w:szCs w:val="24"/>
        </w:rPr>
        <w:t>个月和治疗结束时对所有</w:t>
      </w:r>
      <w:r>
        <w:rPr>
          <w:color w:val="000000"/>
          <w:sz w:val="24"/>
          <w:szCs w:val="24"/>
        </w:rPr>
        <w:t>AN</w:t>
      </w:r>
      <w:r>
        <w:rPr>
          <w:color w:val="000000"/>
          <w:sz w:val="24"/>
          <w:szCs w:val="24"/>
        </w:rPr>
        <w:t>患者的进食障碍相关症状、焦虑和抑郁等进行测量。最终分析包括</w:t>
      </w:r>
      <w:r>
        <w:rPr>
          <w:color w:val="000000"/>
          <w:sz w:val="24"/>
          <w:szCs w:val="24"/>
        </w:rPr>
        <w:t>70</w:t>
      </w:r>
      <w:r>
        <w:rPr>
          <w:color w:val="000000"/>
          <w:sz w:val="24"/>
          <w:szCs w:val="24"/>
        </w:rPr>
        <w:t>名</w:t>
      </w:r>
      <w:r>
        <w:rPr>
          <w:color w:val="000000"/>
          <w:sz w:val="24"/>
          <w:szCs w:val="24"/>
        </w:rPr>
        <w:t>AN</w:t>
      </w:r>
      <w:r>
        <w:rPr>
          <w:color w:val="000000"/>
          <w:sz w:val="24"/>
          <w:szCs w:val="24"/>
        </w:rPr>
        <w:t>患者，结果发现在治疗过程中，研究组和对照组患者的进食障碍症状和相关精神病理学特征</w:t>
      </w:r>
      <w:r>
        <w:rPr>
          <w:rFonts w:hint="eastAsia"/>
          <w:color w:val="000000"/>
          <w:sz w:val="24"/>
          <w:szCs w:val="24"/>
        </w:rPr>
        <w:t>(</w:t>
      </w:r>
      <w:proofErr w:type="spellStart"/>
      <w:r w:rsidRPr="00635663">
        <w:rPr>
          <w:i/>
          <w:iCs/>
          <w:color w:val="000000"/>
          <w:sz w:val="24"/>
          <w:szCs w:val="24"/>
        </w:rPr>
        <w:t>ps</w:t>
      </w:r>
      <w:proofErr w:type="spellEnd"/>
      <w:r>
        <w:rPr>
          <w:color w:val="000000"/>
          <w:sz w:val="24"/>
          <w:szCs w:val="24"/>
        </w:rPr>
        <w:t>&lt;0.001</w:t>
      </w:r>
      <w:r>
        <w:rPr>
          <w:rFonts w:hint="eastAsia"/>
          <w:color w:val="000000"/>
          <w:sz w:val="24"/>
          <w:szCs w:val="24"/>
        </w:rPr>
        <w:t>)</w:t>
      </w:r>
      <w:r>
        <w:rPr>
          <w:color w:val="000000"/>
          <w:sz w:val="24"/>
          <w:szCs w:val="24"/>
        </w:rPr>
        <w:t>均有显着改善，且两组疗效没有显着差异</w:t>
      </w:r>
      <w:r>
        <w:rPr>
          <w:rFonts w:hint="eastAsia"/>
          <w:color w:val="000000"/>
          <w:sz w:val="24"/>
          <w:szCs w:val="24"/>
        </w:rPr>
        <w:t>(</w:t>
      </w:r>
      <w:proofErr w:type="spellStart"/>
      <w:r w:rsidRPr="00635663">
        <w:rPr>
          <w:i/>
          <w:iCs/>
          <w:color w:val="000000"/>
          <w:sz w:val="24"/>
          <w:szCs w:val="24"/>
        </w:rPr>
        <w:t>ps</w:t>
      </w:r>
      <w:proofErr w:type="spellEnd"/>
      <w:r>
        <w:rPr>
          <w:color w:val="000000"/>
          <w:sz w:val="24"/>
          <w:szCs w:val="24"/>
        </w:rPr>
        <w:t>&gt;0.05</w:t>
      </w:r>
      <w:r>
        <w:rPr>
          <w:rFonts w:hint="eastAsia"/>
          <w:color w:val="000000"/>
          <w:sz w:val="24"/>
          <w:szCs w:val="24"/>
        </w:rPr>
        <w:t>)</w:t>
      </w:r>
      <w:r>
        <w:rPr>
          <w:color w:val="000000"/>
          <w:sz w:val="24"/>
          <w:szCs w:val="24"/>
        </w:rPr>
        <w:t>。该结果已撰写英文论文，并发表在</w:t>
      </w:r>
      <w:r>
        <w:rPr>
          <w:color w:val="000000"/>
          <w:sz w:val="24"/>
          <w:szCs w:val="24"/>
        </w:rPr>
        <w:t>Journal of Eating Disorders</w:t>
      </w:r>
      <w:r>
        <w:rPr>
          <w:color w:val="000000"/>
          <w:sz w:val="24"/>
          <w:szCs w:val="24"/>
        </w:rPr>
        <w:t>杂志：</w:t>
      </w:r>
    </w:p>
    <w:p w14:paraId="7E1DC6B3" w14:textId="77777777" w:rsidR="00863EFC" w:rsidRDefault="00056780" w:rsidP="00EC5E14">
      <w:pPr>
        <w:snapToGrid w:val="0"/>
        <w:spacing w:line="360" w:lineRule="auto"/>
        <w:ind w:firstLineChars="200" w:firstLine="420"/>
        <w:jc w:val="left"/>
        <w:rPr>
          <w:color w:val="333333"/>
        </w:rPr>
      </w:pPr>
      <w:r>
        <w:rPr>
          <w:color w:val="333333"/>
        </w:rPr>
        <w:t xml:space="preserve">Gu, L.; Zou, Y.; Huang, Y.; Liu, Q.; Chen, H.; </w:t>
      </w:r>
      <w:r>
        <w:rPr>
          <w:b/>
          <w:bCs/>
          <w:color w:val="333333"/>
        </w:rPr>
        <w:t>Chen, J.*;</w:t>
      </w:r>
      <w:r>
        <w:rPr>
          <w:color w:val="333333"/>
        </w:rPr>
        <w:t> The effect of group cognitive behavior therapy on Chinese patients with anorexi</w:t>
      </w:r>
      <w:r w:rsidR="00CD0AB4">
        <w:rPr>
          <w:color w:val="333333"/>
        </w:rPr>
        <w:t xml:space="preserve">a nervosa: an open label trial, </w:t>
      </w:r>
      <w:r>
        <w:rPr>
          <w:i/>
          <w:iCs/>
          <w:color w:val="333333"/>
        </w:rPr>
        <w:t xml:space="preserve">J Eat </w:t>
      </w:r>
      <w:proofErr w:type="spellStart"/>
      <w:r>
        <w:rPr>
          <w:i/>
          <w:iCs/>
          <w:color w:val="333333"/>
        </w:rPr>
        <w:t>Disord</w:t>
      </w:r>
      <w:proofErr w:type="spellEnd"/>
      <w:r w:rsidR="00CD0AB4">
        <w:rPr>
          <w:color w:val="333333"/>
        </w:rPr>
        <w:t xml:space="preserve">, 2021, 9: </w:t>
      </w:r>
      <w:r>
        <w:rPr>
          <w:color w:val="333333"/>
        </w:rPr>
        <w:t>114.</w:t>
      </w:r>
    </w:p>
    <w:p w14:paraId="575CB10B" w14:textId="13B04F7F" w:rsidR="00863EFC" w:rsidRDefault="009D43E2" w:rsidP="00CC2404">
      <w:pPr>
        <w:snapToGrid w:val="0"/>
        <w:spacing w:beforeLines="50" w:before="156" w:line="360" w:lineRule="auto"/>
        <w:jc w:val="left"/>
        <w:rPr>
          <w:b/>
          <w:bCs/>
          <w:color w:val="000000"/>
          <w:sz w:val="24"/>
          <w:szCs w:val="24"/>
        </w:rPr>
      </w:pPr>
      <w:r>
        <w:rPr>
          <w:rFonts w:hint="eastAsia"/>
          <w:b/>
          <w:bCs/>
          <w:color w:val="000000"/>
          <w:sz w:val="24"/>
          <w:szCs w:val="24"/>
        </w:rPr>
        <w:t>(</w:t>
      </w:r>
      <w:r w:rsidR="00056780">
        <w:rPr>
          <w:b/>
          <w:bCs/>
          <w:color w:val="000000"/>
          <w:sz w:val="24"/>
          <w:szCs w:val="24"/>
        </w:rPr>
        <w:t>2</w:t>
      </w:r>
      <w:r>
        <w:rPr>
          <w:b/>
          <w:bCs/>
          <w:color w:val="000000"/>
          <w:sz w:val="24"/>
          <w:szCs w:val="24"/>
        </w:rPr>
        <w:t>)</w:t>
      </w:r>
      <w:r w:rsidR="00056780">
        <w:rPr>
          <w:b/>
          <w:bCs/>
          <w:color w:val="000000"/>
          <w:sz w:val="24"/>
          <w:szCs w:val="24"/>
        </w:rPr>
        <w:t>中国进食障碍的治疗现状及西方心理治疗在中国应用的文化适应性（评论）</w:t>
      </w:r>
    </w:p>
    <w:p w14:paraId="1A00E21E" w14:textId="77777777" w:rsidR="00863EFC" w:rsidRDefault="00056780" w:rsidP="00EC5E14">
      <w:pPr>
        <w:snapToGrid w:val="0"/>
        <w:spacing w:line="360" w:lineRule="auto"/>
        <w:ind w:firstLine="420"/>
        <w:jc w:val="left"/>
        <w:rPr>
          <w:color w:val="000000"/>
          <w:sz w:val="24"/>
          <w:szCs w:val="24"/>
        </w:rPr>
      </w:pPr>
      <w:r>
        <w:rPr>
          <w:color w:val="000000"/>
          <w:sz w:val="24"/>
          <w:szCs w:val="24"/>
          <w:lang w:bidi="ar"/>
        </w:rPr>
        <w:t>近</w:t>
      </w:r>
      <w:r>
        <w:rPr>
          <w:color w:val="000000"/>
          <w:sz w:val="24"/>
          <w:szCs w:val="24"/>
          <w:lang w:bidi="ar"/>
        </w:rPr>
        <w:t>40</w:t>
      </w:r>
      <w:r>
        <w:rPr>
          <w:color w:val="000000"/>
          <w:sz w:val="24"/>
          <w:szCs w:val="24"/>
          <w:lang w:bidi="ar"/>
        </w:rPr>
        <w:t>年，中国进食障碍的患病率呈现增长趋势，急需发展高效的治疗模式、治疗方法整合到本国治疗模式中。鉴于门诊心理治疗师不足、住院时间相对较长（相较美国平均住院日仅</w:t>
      </w:r>
      <w:r>
        <w:rPr>
          <w:color w:val="000000"/>
          <w:sz w:val="24"/>
          <w:szCs w:val="24"/>
          <w:lang w:bidi="ar"/>
        </w:rPr>
        <w:t>1</w:t>
      </w:r>
      <w:r>
        <w:rPr>
          <w:color w:val="000000"/>
          <w:sz w:val="24"/>
          <w:szCs w:val="24"/>
          <w:lang w:bidi="ar"/>
        </w:rPr>
        <w:t>周）等状况，建议中国进食障碍患者首选住院治疗以更快地促进身心康复。</w:t>
      </w:r>
      <w:r>
        <w:rPr>
          <w:color w:val="000000"/>
          <w:sz w:val="24"/>
          <w:szCs w:val="24"/>
          <w:lang w:bidi="ar"/>
        </w:rPr>
        <w:t>2008</w:t>
      </w:r>
      <w:r>
        <w:rPr>
          <w:color w:val="000000"/>
          <w:sz w:val="24"/>
          <w:szCs w:val="24"/>
          <w:lang w:bidi="ar"/>
        </w:rPr>
        <w:t>年以来，临床陆续开展对进食障碍病理症状更有效的心理治疗</w:t>
      </w:r>
      <w:r>
        <w:rPr>
          <w:color w:val="000000"/>
          <w:sz w:val="24"/>
          <w:szCs w:val="24"/>
          <w:lang w:bidi="ar"/>
        </w:rPr>
        <w:t>CBT</w:t>
      </w:r>
      <w:r>
        <w:rPr>
          <w:color w:val="000000"/>
          <w:sz w:val="24"/>
          <w:szCs w:val="24"/>
          <w:lang w:bidi="ar"/>
        </w:rPr>
        <w:t>、</w:t>
      </w:r>
      <w:r>
        <w:rPr>
          <w:color w:val="000000"/>
          <w:sz w:val="24"/>
          <w:szCs w:val="24"/>
          <w:lang w:bidi="ar"/>
        </w:rPr>
        <w:t>DBT</w:t>
      </w:r>
      <w:r>
        <w:rPr>
          <w:color w:val="000000"/>
          <w:sz w:val="24"/>
          <w:szCs w:val="24"/>
          <w:lang w:bidi="ar"/>
        </w:rPr>
        <w:t>、</w:t>
      </w:r>
      <w:r>
        <w:rPr>
          <w:color w:val="000000"/>
          <w:sz w:val="24"/>
          <w:szCs w:val="24"/>
          <w:lang w:bidi="ar"/>
        </w:rPr>
        <w:t>FBT</w:t>
      </w:r>
      <w:r>
        <w:rPr>
          <w:color w:val="000000"/>
          <w:sz w:val="24"/>
          <w:szCs w:val="24"/>
          <w:lang w:bidi="ar"/>
        </w:rPr>
        <w:t>等，这三项心理疗法均适合中国文化。鉴于中国心理治疗师少、而患者数量快速增加，团体</w:t>
      </w:r>
      <w:r>
        <w:rPr>
          <w:rFonts w:hint="eastAsia"/>
          <w:color w:val="000000"/>
          <w:sz w:val="24"/>
          <w:szCs w:val="24"/>
          <w:lang w:bidi="ar"/>
        </w:rPr>
        <w:t>心理</w:t>
      </w:r>
      <w:r>
        <w:rPr>
          <w:color w:val="000000"/>
          <w:sz w:val="24"/>
          <w:szCs w:val="24"/>
          <w:lang w:bidi="ar"/>
        </w:rPr>
        <w:t>治疗将是适合当前中国文化背景的最高效的心理疗法。该论文发表在</w:t>
      </w:r>
      <w:r>
        <w:rPr>
          <w:color w:val="000000"/>
          <w:sz w:val="24"/>
          <w:szCs w:val="24"/>
          <w:lang w:bidi="ar"/>
        </w:rPr>
        <w:t>International Journal of Eating Disorders</w:t>
      </w:r>
      <w:r>
        <w:rPr>
          <w:color w:val="000000"/>
          <w:sz w:val="24"/>
          <w:szCs w:val="24"/>
          <w:lang w:bidi="ar"/>
        </w:rPr>
        <w:t>杂志：</w:t>
      </w:r>
    </w:p>
    <w:p w14:paraId="2EEF5AB0" w14:textId="77777777" w:rsidR="00863EFC" w:rsidRDefault="00056780" w:rsidP="00EC5E14">
      <w:pPr>
        <w:snapToGrid w:val="0"/>
        <w:spacing w:line="360" w:lineRule="auto"/>
        <w:ind w:firstLineChars="200" w:firstLine="420"/>
        <w:jc w:val="left"/>
        <w:rPr>
          <w:color w:val="333333"/>
        </w:rPr>
      </w:pPr>
      <w:proofErr w:type="spellStart"/>
      <w:r>
        <w:rPr>
          <w:color w:val="333333"/>
        </w:rPr>
        <w:t>Jue</w:t>
      </w:r>
      <w:proofErr w:type="spellEnd"/>
      <w:r>
        <w:rPr>
          <w:color w:val="333333"/>
        </w:rPr>
        <w:t xml:space="preserve"> Chen*, Lei Guo, Lian Gu, Hui Han, The introduction of treatment and the cultural adaptability of western psychotherapies for eating disorders in China, Int J Eat </w:t>
      </w:r>
      <w:proofErr w:type="spellStart"/>
      <w:r>
        <w:rPr>
          <w:color w:val="333333"/>
        </w:rPr>
        <w:t>Disord</w:t>
      </w:r>
      <w:proofErr w:type="spellEnd"/>
      <w:r>
        <w:rPr>
          <w:color w:val="333333"/>
        </w:rPr>
        <w:t>, 2021, 54(1): 102–106. https://doi.org/10.1002/eat. 23437. (IF=4.861)</w:t>
      </w:r>
    </w:p>
    <w:p w14:paraId="2F76D7D9" w14:textId="3EBBEF07" w:rsidR="00863EFC" w:rsidRDefault="009D43E2" w:rsidP="00CC2404">
      <w:pPr>
        <w:snapToGrid w:val="0"/>
        <w:spacing w:beforeLines="50" w:before="156" w:line="360" w:lineRule="auto"/>
        <w:jc w:val="left"/>
        <w:rPr>
          <w:b/>
          <w:bCs/>
          <w:color w:val="000000"/>
          <w:sz w:val="24"/>
          <w:szCs w:val="24"/>
        </w:rPr>
      </w:pPr>
      <w:r>
        <w:rPr>
          <w:rFonts w:hint="eastAsia"/>
          <w:b/>
          <w:bCs/>
          <w:color w:val="000000"/>
          <w:sz w:val="24"/>
          <w:szCs w:val="24"/>
        </w:rPr>
        <w:t>(</w:t>
      </w:r>
      <w:r w:rsidR="00056780">
        <w:rPr>
          <w:b/>
          <w:bCs/>
          <w:color w:val="000000"/>
          <w:sz w:val="24"/>
          <w:szCs w:val="24"/>
        </w:rPr>
        <w:t>3</w:t>
      </w:r>
      <w:r>
        <w:rPr>
          <w:b/>
          <w:bCs/>
          <w:color w:val="000000"/>
          <w:sz w:val="24"/>
          <w:szCs w:val="24"/>
        </w:rPr>
        <w:t>)</w:t>
      </w:r>
      <w:r w:rsidR="00056780">
        <w:rPr>
          <w:b/>
          <w:bCs/>
          <w:color w:val="000000"/>
          <w:sz w:val="24"/>
          <w:szCs w:val="24"/>
        </w:rPr>
        <w:t>进食障碍的物理治疗</w:t>
      </w:r>
      <w:r w:rsidR="00056780">
        <w:rPr>
          <w:color w:val="000000"/>
          <w:sz w:val="24"/>
          <w:szCs w:val="24"/>
        </w:rPr>
        <w:t>TMS</w:t>
      </w:r>
      <w:r w:rsidR="00056780">
        <w:rPr>
          <w:b/>
          <w:bCs/>
          <w:color w:val="000000"/>
          <w:sz w:val="24"/>
          <w:szCs w:val="24"/>
        </w:rPr>
        <w:t>研究</w:t>
      </w:r>
    </w:p>
    <w:p w14:paraId="7D43655D" w14:textId="77777777" w:rsidR="00863EFC" w:rsidRDefault="00056780" w:rsidP="00EC5E14">
      <w:pPr>
        <w:snapToGrid w:val="0"/>
        <w:spacing w:line="360" w:lineRule="auto"/>
        <w:ind w:firstLineChars="200" w:firstLine="480"/>
        <w:jc w:val="left"/>
        <w:rPr>
          <w:color w:val="000000"/>
          <w:sz w:val="24"/>
          <w:szCs w:val="24"/>
        </w:rPr>
      </w:pPr>
      <w:r>
        <w:rPr>
          <w:color w:val="000000"/>
          <w:sz w:val="24"/>
          <w:szCs w:val="24"/>
        </w:rPr>
        <w:t>对</w:t>
      </w:r>
      <w:r>
        <w:rPr>
          <w:color w:val="000000"/>
          <w:sz w:val="24"/>
          <w:szCs w:val="24"/>
        </w:rPr>
        <w:t>12</w:t>
      </w:r>
      <w:r>
        <w:rPr>
          <w:color w:val="000000"/>
          <w:sz w:val="24"/>
          <w:szCs w:val="24"/>
        </w:rPr>
        <w:t>例神经性贪食</w:t>
      </w:r>
      <w:r w:rsidR="00CC2404">
        <w:rPr>
          <w:rFonts w:hint="eastAsia"/>
          <w:color w:val="000000"/>
          <w:sz w:val="24"/>
          <w:szCs w:val="24"/>
        </w:rPr>
        <w:t>(</w:t>
      </w:r>
      <w:r>
        <w:rPr>
          <w:color w:val="000000"/>
          <w:sz w:val="24"/>
          <w:szCs w:val="24"/>
        </w:rPr>
        <w:t>Bulimia Nervosa, BN</w:t>
      </w:r>
      <w:r w:rsidR="00CC2404">
        <w:rPr>
          <w:rFonts w:hint="eastAsia"/>
          <w:color w:val="000000"/>
          <w:sz w:val="24"/>
          <w:szCs w:val="24"/>
        </w:rPr>
        <w:t>)</w:t>
      </w:r>
      <w:r>
        <w:rPr>
          <w:color w:val="000000"/>
          <w:sz w:val="24"/>
          <w:szCs w:val="24"/>
        </w:rPr>
        <w:t>患者采用的间歇性</w:t>
      </w:r>
      <w:r>
        <w:rPr>
          <w:color w:val="000000"/>
          <w:sz w:val="24"/>
          <w:szCs w:val="24"/>
        </w:rPr>
        <w:t>θ</w:t>
      </w:r>
      <w:r>
        <w:rPr>
          <w:color w:val="000000"/>
          <w:sz w:val="24"/>
          <w:szCs w:val="24"/>
        </w:rPr>
        <w:t>脉冲刺激</w:t>
      </w:r>
      <w:r w:rsidR="00CC2404">
        <w:rPr>
          <w:rFonts w:hint="eastAsia"/>
          <w:color w:val="000000"/>
          <w:sz w:val="24"/>
          <w:szCs w:val="24"/>
        </w:rPr>
        <w:t>(</w:t>
      </w:r>
      <w:proofErr w:type="spellStart"/>
      <w:r>
        <w:rPr>
          <w:color w:val="000000"/>
          <w:sz w:val="24"/>
          <w:szCs w:val="24"/>
        </w:rPr>
        <w:t>iTBS</w:t>
      </w:r>
      <w:proofErr w:type="spellEnd"/>
      <w:r w:rsidR="00CC2404">
        <w:rPr>
          <w:rFonts w:hint="eastAsia"/>
          <w:color w:val="000000"/>
          <w:sz w:val="24"/>
          <w:szCs w:val="24"/>
        </w:rPr>
        <w:t>)</w:t>
      </w:r>
      <w:r>
        <w:rPr>
          <w:color w:val="000000"/>
          <w:sz w:val="24"/>
          <w:szCs w:val="24"/>
        </w:rPr>
        <w:t>干预</w:t>
      </w:r>
      <w:r>
        <w:rPr>
          <w:color w:val="000000"/>
          <w:sz w:val="24"/>
          <w:szCs w:val="24"/>
        </w:rPr>
        <w:t>20</w:t>
      </w:r>
      <w:r>
        <w:rPr>
          <w:color w:val="000000"/>
          <w:sz w:val="24"/>
          <w:szCs w:val="24"/>
        </w:rPr>
        <w:t>次，目标靶区</w:t>
      </w:r>
      <w:r>
        <w:rPr>
          <w:color w:val="000000"/>
          <w:sz w:val="24"/>
          <w:szCs w:val="24"/>
        </w:rPr>
        <w:t>DMPFC</w:t>
      </w:r>
      <w:r>
        <w:rPr>
          <w:color w:val="000000"/>
          <w:sz w:val="24"/>
          <w:szCs w:val="24"/>
        </w:rPr>
        <w:t>，刺激参数：丛间频率为</w:t>
      </w:r>
      <w:r>
        <w:rPr>
          <w:color w:val="000000"/>
          <w:sz w:val="24"/>
          <w:szCs w:val="24"/>
        </w:rPr>
        <w:t>5Hz</w:t>
      </w:r>
      <w:r>
        <w:rPr>
          <w:color w:val="000000"/>
          <w:sz w:val="24"/>
          <w:szCs w:val="24"/>
        </w:rPr>
        <w:t>，丛内频率为</w:t>
      </w:r>
      <w:r>
        <w:rPr>
          <w:color w:val="000000"/>
          <w:sz w:val="24"/>
          <w:szCs w:val="24"/>
        </w:rPr>
        <w:t>50Hz</w:t>
      </w:r>
      <w:r>
        <w:rPr>
          <w:color w:val="000000"/>
          <w:sz w:val="24"/>
          <w:szCs w:val="24"/>
        </w:rPr>
        <w:t>，刺激强度：刺激强度为运动阈值的</w:t>
      </w:r>
      <w:r>
        <w:rPr>
          <w:color w:val="000000"/>
          <w:sz w:val="24"/>
          <w:szCs w:val="24"/>
        </w:rPr>
        <w:t>90%</w:t>
      </w:r>
      <w:r>
        <w:rPr>
          <w:color w:val="000000"/>
          <w:sz w:val="24"/>
          <w:szCs w:val="24"/>
        </w:rPr>
        <w:t>，刺激时间为</w:t>
      </w:r>
      <w:r>
        <w:rPr>
          <w:color w:val="000000"/>
          <w:sz w:val="24"/>
          <w:szCs w:val="24"/>
        </w:rPr>
        <w:t>2s</w:t>
      </w:r>
      <w:r>
        <w:rPr>
          <w:color w:val="000000"/>
          <w:sz w:val="24"/>
          <w:szCs w:val="24"/>
        </w:rPr>
        <w:t>，间隔</w:t>
      </w:r>
      <w:r>
        <w:rPr>
          <w:color w:val="000000"/>
          <w:sz w:val="24"/>
          <w:szCs w:val="24"/>
        </w:rPr>
        <w:t>8s</w:t>
      </w:r>
      <w:r>
        <w:rPr>
          <w:color w:val="000000"/>
          <w:sz w:val="24"/>
          <w:szCs w:val="24"/>
        </w:rPr>
        <w:t>，总刺激脉冲数</w:t>
      </w:r>
      <w:r>
        <w:rPr>
          <w:color w:val="000000"/>
          <w:sz w:val="24"/>
          <w:szCs w:val="24"/>
        </w:rPr>
        <w:t>900</w:t>
      </w:r>
      <w:r>
        <w:rPr>
          <w:color w:val="000000"/>
          <w:sz w:val="24"/>
          <w:szCs w:val="24"/>
        </w:rPr>
        <w:t>个。治疗前后对</w:t>
      </w:r>
      <w:r>
        <w:rPr>
          <w:color w:val="000000"/>
          <w:sz w:val="24"/>
          <w:szCs w:val="24"/>
        </w:rPr>
        <w:t>BN</w:t>
      </w:r>
      <w:r>
        <w:rPr>
          <w:color w:val="000000"/>
          <w:sz w:val="24"/>
          <w:szCs w:val="24"/>
        </w:rPr>
        <w:t>患者进行</w:t>
      </w:r>
      <w:r>
        <w:rPr>
          <w:color w:val="000000"/>
          <w:sz w:val="24"/>
          <w:szCs w:val="24"/>
        </w:rPr>
        <w:t>EDE-Q</w:t>
      </w:r>
      <w:r>
        <w:rPr>
          <w:color w:val="000000"/>
          <w:sz w:val="24"/>
          <w:szCs w:val="24"/>
        </w:rPr>
        <w:t>评估，结果发现，治疗后在饮食限制</w:t>
      </w:r>
      <w:r w:rsidR="00CC2404">
        <w:rPr>
          <w:rFonts w:hint="eastAsia"/>
          <w:color w:val="000000"/>
          <w:sz w:val="24"/>
          <w:szCs w:val="24"/>
        </w:rPr>
        <w:t>(</w:t>
      </w:r>
      <w:r w:rsidRPr="00CC2404">
        <w:rPr>
          <w:i/>
          <w:iCs/>
          <w:color w:val="000000"/>
          <w:sz w:val="24"/>
          <w:szCs w:val="24"/>
        </w:rPr>
        <w:t>p</w:t>
      </w:r>
      <w:r w:rsidR="00CC2404">
        <w:rPr>
          <w:color w:val="000000"/>
          <w:sz w:val="24"/>
          <w:szCs w:val="24"/>
        </w:rPr>
        <w:t xml:space="preserve"> </w:t>
      </w:r>
      <w:r>
        <w:rPr>
          <w:color w:val="000000"/>
          <w:sz w:val="24"/>
          <w:szCs w:val="24"/>
        </w:rPr>
        <w:t>=</w:t>
      </w:r>
      <w:r w:rsidR="00CC2404">
        <w:rPr>
          <w:color w:val="000000"/>
          <w:sz w:val="24"/>
          <w:szCs w:val="24"/>
        </w:rPr>
        <w:t xml:space="preserve"> </w:t>
      </w:r>
      <w:r>
        <w:rPr>
          <w:color w:val="000000"/>
          <w:sz w:val="24"/>
          <w:szCs w:val="24"/>
        </w:rPr>
        <w:t>0.017</w:t>
      </w:r>
      <w:r w:rsidR="00CC2404">
        <w:rPr>
          <w:rFonts w:hint="eastAsia"/>
          <w:color w:val="000000"/>
          <w:sz w:val="24"/>
          <w:szCs w:val="24"/>
        </w:rPr>
        <w:t>)</w:t>
      </w:r>
      <w:r>
        <w:rPr>
          <w:color w:val="000000"/>
          <w:sz w:val="24"/>
          <w:szCs w:val="24"/>
        </w:rPr>
        <w:t>，进食顾虑</w:t>
      </w:r>
      <w:r w:rsidR="00CC2404">
        <w:rPr>
          <w:rFonts w:hint="eastAsia"/>
          <w:color w:val="000000"/>
          <w:sz w:val="24"/>
          <w:szCs w:val="24"/>
        </w:rPr>
        <w:t>(</w:t>
      </w:r>
      <w:r w:rsidRPr="00CC2404">
        <w:rPr>
          <w:i/>
          <w:iCs/>
          <w:color w:val="000000"/>
          <w:sz w:val="24"/>
          <w:szCs w:val="24"/>
        </w:rPr>
        <w:t>p</w:t>
      </w:r>
      <w:r w:rsidR="00CC2404">
        <w:rPr>
          <w:i/>
          <w:iCs/>
          <w:color w:val="000000"/>
          <w:sz w:val="24"/>
          <w:szCs w:val="24"/>
        </w:rPr>
        <w:t xml:space="preserve"> </w:t>
      </w:r>
      <w:r>
        <w:rPr>
          <w:color w:val="000000"/>
          <w:sz w:val="24"/>
          <w:szCs w:val="24"/>
        </w:rPr>
        <w:t>=</w:t>
      </w:r>
      <w:r w:rsidR="00CC2404">
        <w:rPr>
          <w:color w:val="000000"/>
          <w:sz w:val="24"/>
          <w:szCs w:val="24"/>
        </w:rPr>
        <w:t xml:space="preserve"> </w:t>
      </w:r>
      <w:r>
        <w:rPr>
          <w:color w:val="000000"/>
          <w:sz w:val="24"/>
          <w:szCs w:val="24"/>
        </w:rPr>
        <w:t>0.018</w:t>
      </w:r>
      <w:r w:rsidR="00CC2404">
        <w:rPr>
          <w:rFonts w:hint="eastAsia"/>
          <w:color w:val="000000"/>
          <w:sz w:val="24"/>
          <w:szCs w:val="24"/>
        </w:rPr>
        <w:t>)</w:t>
      </w:r>
      <w:r w:rsidR="00CC2404">
        <w:rPr>
          <w:rFonts w:hint="eastAsia"/>
          <w:color w:val="000000"/>
          <w:sz w:val="24"/>
          <w:szCs w:val="24"/>
        </w:rPr>
        <w:t>、</w:t>
      </w:r>
      <w:r>
        <w:rPr>
          <w:color w:val="000000"/>
          <w:sz w:val="24"/>
          <w:szCs w:val="24"/>
        </w:rPr>
        <w:t>体形顾虑</w:t>
      </w:r>
      <w:r w:rsidR="00CC2404">
        <w:rPr>
          <w:rFonts w:hint="eastAsia"/>
          <w:color w:val="000000"/>
          <w:sz w:val="24"/>
          <w:szCs w:val="24"/>
        </w:rPr>
        <w:t>(</w:t>
      </w:r>
      <w:r w:rsidRPr="00CC2404">
        <w:rPr>
          <w:i/>
          <w:iCs/>
          <w:color w:val="000000"/>
          <w:sz w:val="24"/>
          <w:szCs w:val="24"/>
        </w:rPr>
        <w:t>p</w:t>
      </w:r>
      <w:r w:rsidR="00CC2404">
        <w:rPr>
          <w:i/>
          <w:iCs/>
          <w:color w:val="000000"/>
          <w:sz w:val="24"/>
          <w:szCs w:val="24"/>
        </w:rPr>
        <w:t xml:space="preserve"> </w:t>
      </w:r>
      <w:r>
        <w:rPr>
          <w:color w:val="000000"/>
          <w:sz w:val="24"/>
          <w:szCs w:val="24"/>
        </w:rPr>
        <w:t>=</w:t>
      </w:r>
      <w:r w:rsidR="00CC2404">
        <w:rPr>
          <w:color w:val="000000"/>
          <w:sz w:val="24"/>
          <w:szCs w:val="24"/>
        </w:rPr>
        <w:t xml:space="preserve"> </w:t>
      </w:r>
      <w:r>
        <w:rPr>
          <w:color w:val="000000"/>
          <w:sz w:val="24"/>
          <w:szCs w:val="24"/>
        </w:rPr>
        <w:t>0.033</w:t>
      </w:r>
      <w:r w:rsidR="00CC2404">
        <w:rPr>
          <w:rFonts w:hint="eastAsia"/>
          <w:color w:val="000000"/>
          <w:sz w:val="24"/>
          <w:szCs w:val="24"/>
        </w:rPr>
        <w:t>)</w:t>
      </w:r>
      <w:r>
        <w:rPr>
          <w:color w:val="000000"/>
          <w:sz w:val="24"/>
          <w:szCs w:val="24"/>
        </w:rPr>
        <w:t>分量表和</w:t>
      </w:r>
      <w:r>
        <w:rPr>
          <w:color w:val="000000"/>
          <w:sz w:val="24"/>
          <w:szCs w:val="24"/>
        </w:rPr>
        <w:lastRenderedPageBreak/>
        <w:t>EDE-Q</w:t>
      </w:r>
      <w:r>
        <w:rPr>
          <w:color w:val="000000"/>
          <w:sz w:val="24"/>
          <w:szCs w:val="24"/>
        </w:rPr>
        <w:t>总分</w:t>
      </w:r>
      <w:r w:rsidR="00CC2404">
        <w:rPr>
          <w:rFonts w:hint="eastAsia"/>
          <w:color w:val="000000"/>
          <w:sz w:val="24"/>
          <w:szCs w:val="24"/>
        </w:rPr>
        <w:t>(</w:t>
      </w:r>
      <w:r w:rsidRPr="00CC2404">
        <w:rPr>
          <w:i/>
          <w:iCs/>
          <w:color w:val="000000"/>
          <w:sz w:val="24"/>
          <w:szCs w:val="24"/>
        </w:rPr>
        <w:t>p</w:t>
      </w:r>
      <w:r w:rsidR="00CC2404">
        <w:rPr>
          <w:i/>
          <w:iCs/>
          <w:color w:val="000000"/>
          <w:sz w:val="24"/>
          <w:szCs w:val="24"/>
        </w:rPr>
        <w:t xml:space="preserve"> </w:t>
      </w:r>
      <w:r>
        <w:rPr>
          <w:color w:val="000000"/>
          <w:sz w:val="24"/>
          <w:szCs w:val="24"/>
        </w:rPr>
        <w:t>=</w:t>
      </w:r>
      <w:r w:rsidR="00CC2404">
        <w:rPr>
          <w:color w:val="000000"/>
          <w:sz w:val="24"/>
          <w:szCs w:val="24"/>
        </w:rPr>
        <w:t xml:space="preserve"> </w:t>
      </w:r>
      <w:r>
        <w:rPr>
          <w:color w:val="000000"/>
          <w:sz w:val="24"/>
          <w:szCs w:val="24"/>
        </w:rPr>
        <w:t>0.021</w:t>
      </w:r>
      <w:r w:rsidR="00CC2404">
        <w:rPr>
          <w:rFonts w:hint="eastAsia"/>
          <w:color w:val="000000"/>
          <w:sz w:val="24"/>
          <w:szCs w:val="24"/>
        </w:rPr>
        <w:t>)</w:t>
      </w:r>
      <w:r>
        <w:rPr>
          <w:color w:val="000000"/>
          <w:sz w:val="24"/>
          <w:szCs w:val="24"/>
        </w:rPr>
        <w:t>上，都有显著改善。尽管对体重顾虑的改善不具有统计学意义</w:t>
      </w:r>
      <w:r w:rsidR="00CC2404">
        <w:rPr>
          <w:rFonts w:hint="eastAsia"/>
          <w:color w:val="000000"/>
          <w:sz w:val="24"/>
          <w:szCs w:val="24"/>
        </w:rPr>
        <w:t>(</w:t>
      </w:r>
      <w:r w:rsidRPr="00CC2404">
        <w:rPr>
          <w:i/>
          <w:iCs/>
          <w:color w:val="000000"/>
          <w:sz w:val="24"/>
          <w:szCs w:val="24"/>
        </w:rPr>
        <w:t>p</w:t>
      </w:r>
      <w:r w:rsidR="00CC2404">
        <w:rPr>
          <w:i/>
          <w:iCs/>
          <w:color w:val="000000"/>
          <w:sz w:val="24"/>
          <w:szCs w:val="24"/>
        </w:rPr>
        <w:t xml:space="preserve"> </w:t>
      </w:r>
      <w:r>
        <w:rPr>
          <w:color w:val="000000"/>
          <w:sz w:val="24"/>
          <w:szCs w:val="24"/>
        </w:rPr>
        <w:t>=</w:t>
      </w:r>
      <w:r w:rsidR="00CC2404">
        <w:rPr>
          <w:color w:val="000000"/>
          <w:sz w:val="24"/>
          <w:szCs w:val="24"/>
        </w:rPr>
        <w:t xml:space="preserve"> </w:t>
      </w:r>
      <w:r>
        <w:rPr>
          <w:color w:val="000000"/>
          <w:sz w:val="24"/>
          <w:szCs w:val="24"/>
        </w:rPr>
        <w:t>0.142</w:t>
      </w:r>
      <w:r w:rsidR="00CC2404">
        <w:rPr>
          <w:rFonts w:hint="eastAsia"/>
          <w:color w:val="000000"/>
          <w:sz w:val="24"/>
          <w:szCs w:val="24"/>
        </w:rPr>
        <w:t>)</w:t>
      </w:r>
      <w:r>
        <w:rPr>
          <w:color w:val="000000"/>
          <w:sz w:val="24"/>
          <w:szCs w:val="24"/>
        </w:rPr>
        <w:t>，但是体重顾虑分量表的分值呈下降趋势（治疗前</w:t>
      </w:r>
      <w:r>
        <w:rPr>
          <w:color w:val="000000"/>
          <w:sz w:val="24"/>
          <w:szCs w:val="24"/>
        </w:rPr>
        <w:t xml:space="preserve">3.77±1.74 vs </w:t>
      </w:r>
      <w:r>
        <w:rPr>
          <w:color w:val="000000"/>
          <w:sz w:val="24"/>
          <w:szCs w:val="24"/>
        </w:rPr>
        <w:t>治疗后</w:t>
      </w:r>
      <w:r>
        <w:rPr>
          <w:color w:val="000000"/>
          <w:sz w:val="24"/>
          <w:szCs w:val="24"/>
        </w:rPr>
        <w:t>2.57±2.11</w:t>
      </w:r>
      <w:r>
        <w:rPr>
          <w:color w:val="000000"/>
          <w:sz w:val="24"/>
          <w:szCs w:val="24"/>
        </w:rPr>
        <w:t>）。这提示</w:t>
      </w:r>
      <w:r>
        <w:rPr>
          <w:color w:val="000000"/>
          <w:sz w:val="24"/>
          <w:szCs w:val="24"/>
        </w:rPr>
        <w:t>TMS</w:t>
      </w:r>
      <w:r>
        <w:rPr>
          <w:color w:val="000000"/>
          <w:sz w:val="24"/>
          <w:szCs w:val="24"/>
        </w:rPr>
        <w:t>可改善进食障碍的核心症状。</w:t>
      </w:r>
    </w:p>
    <w:p w14:paraId="1D949035" w14:textId="77777777" w:rsidR="00863EFC" w:rsidRDefault="00056780" w:rsidP="00EC5E14">
      <w:pPr>
        <w:snapToGrid w:val="0"/>
        <w:spacing w:beforeLines="50" w:before="156" w:afterLines="50" w:after="156" w:line="360" w:lineRule="auto"/>
        <w:rPr>
          <w:b/>
          <w:bCs/>
          <w:color w:val="000000"/>
          <w:sz w:val="24"/>
          <w:szCs w:val="24"/>
        </w:rPr>
      </w:pPr>
      <w:r>
        <w:rPr>
          <w:b/>
          <w:bCs/>
          <w:color w:val="000000"/>
          <w:sz w:val="24"/>
          <w:szCs w:val="24"/>
        </w:rPr>
        <w:t>1.5</w:t>
      </w:r>
      <w:r>
        <w:rPr>
          <w:b/>
          <w:bCs/>
          <w:color w:val="000000"/>
          <w:sz w:val="24"/>
          <w:szCs w:val="24"/>
        </w:rPr>
        <w:t>心理学相关研究</w:t>
      </w:r>
    </w:p>
    <w:p w14:paraId="676CF8A0" w14:textId="381F280B" w:rsidR="00863EFC" w:rsidRDefault="009D43E2" w:rsidP="00EC5E14">
      <w:pPr>
        <w:snapToGrid w:val="0"/>
        <w:spacing w:line="360" w:lineRule="auto"/>
        <w:jc w:val="left"/>
        <w:rPr>
          <w:color w:val="333333"/>
          <w:sz w:val="24"/>
          <w:szCs w:val="24"/>
        </w:rPr>
      </w:pPr>
      <w:r>
        <w:rPr>
          <w:rFonts w:hint="eastAsia"/>
          <w:b/>
          <w:bCs/>
          <w:color w:val="000000"/>
          <w:sz w:val="24"/>
          <w:szCs w:val="24"/>
        </w:rPr>
        <w:t>(</w:t>
      </w:r>
      <w:r w:rsidR="00056780">
        <w:rPr>
          <w:b/>
          <w:bCs/>
          <w:color w:val="000000"/>
          <w:sz w:val="24"/>
          <w:szCs w:val="24"/>
        </w:rPr>
        <w:t>1</w:t>
      </w:r>
      <w:r>
        <w:rPr>
          <w:b/>
          <w:bCs/>
          <w:color w:val="000000"/>
          <w:sz w:val="24"/>
          <w:szCs w:val="24"/>
        </w:rPr>
        <w:t>)</w:t>
      </w:r>
      <w:r w:rsidR="00056780">
        <w:rPr>
          <w:b/>
          <w:bCs/>
          <w:color w:val="000000"/>
          <w:sz w:val="24"/>
          <w:szCs w:val="24"/>
        </w:rPr>
        <w:t>进食障碍评估工具</w:t>
      </w:r>
      <w:r w:rsidR="00056780">
        <w:rPr>
          <w:b/>
          <w:bCs/>
          <w:color w:val="000000"/>
          <w:sz w:val="24"/>
          <w:szCs w:val="24"/>
        </w:rPr>
        <w:t>——</w:t>
      </w:r>
      <w:r w:rsidR="00056780">
        <w:rPr>
          <w:b/>
          <w:bCs/>
          <w:color w:val="000000"/>
          <w:sz w:val="24"/>
          <w:szCs w:val="24"/>
        </w:rPr>
        <w:t>进食障碍检查自评问卷</w:t>
      </w:r>
      <w:r w:rsidR="00056780">
        <w:rPr>
          <w:b/>
          <w:bCs/>
          <w:color w:val="000000"/>
          <w:sz w:val="24"/>
          <w:szCs w:val="24"/>
        </w:rPr>
        <w:t xml:space="preserve"> 6.0(EDE-Q6.0</w:t>
      </w:r>
      <w:r w:rsidR="00056780">
        <w:rPr>
          <w:rFonts w:hint="eastAsia"/>
          <w:b/>
          <w:bCs/>
          <w:color w:val="000000"/>
          <w:sz w:val="24"/>
          <w:szCs w:val="24"/>
        </w:rPr>
        <w:t>)</w:t>
      </w:r>
      <w:r w:rsidR="00056780">
        <w:rPr>
          <w:b/>
          <w:bCs/>
          <w:color w:val="000000"/>
          <w:sz w:val="24"/>
          <w:szCs w:val="24"/>
        </w:rPr>
        <w:t xml:space="preserve"> </w:t>
      </w:r>
      <w:r w:rsidR="00056780">
        <w:rPr>
          <w:b/>
          <w:bCs/>
          <w:color w:val="000000"/>
          <w:sz w:val="24"/>
          <w:szCs w:val="24"/>
        </w:rPr>
        <w:t>中文版的信效度研究</w:t>
      </w:r>
    </w:p>
    <w:p w14:paraId="5A8AF4E1" w14:textId="77777777" w:rsidR="00863EFC" w:rsidRDefault="00056780" w:rsidP="00EC5E14">
      <w:pPr>
        <w:snapToGrid w:val="0"/>
        <w:spacing w:line="360" w:lineRule="auto"/>
        <w:ind w:firstLineChars="200" w:firstLine="480"/>
        <w:jc w:val="left"/>
        <w:rPr>
          <w:color w:val="000000"/>
          <w:sz w:val="24"/>
          <w:szCs w:val="24"/>
        </w:rPr>
      </w:pPr>
      <w:r>
        <w:rPr>
          <w:color w:val="000000"/>
          <w:sz w:val="24"/>
          <w:szCs w:val="24"/>
        </w:rPr>
        <w:t>对</w:t>
      </w:r>
      <w:r>
        <w:rPr>
          <w:color w:val="000000"/>
          <w:sz w:val="24"/>
          <w:szCs w:val="24"/>
        </w:rPr>
        <w:t>239</w:t>
      </w:r>
      <w:r>
        <w:rPr>
          <w:color w:val="000000"/>
          <w:sz w:val="24"/>
          <w:szCs w:val="24"/>
        </w:rPr>
        <w:t>名进食障碍患者（样本</w:t>
      </w:r>
      <w:r>
        <w:rPr>
          <w:color w:val="000000"/>
          <w:sz w:val="24"/>
          <w:szCs w:val="24"/>
        </w:rPr>
        <w:t>1</w:t>
      </w:r>
      <w:r>
        <w:rPr>
          <w:color w:val="000000"/>
          <w:sz w:val="24"/>
          <w:szCs w:val="24"/>
        </w:rPr>
        <w:t>）和</w:t>
      </w:r>
      <w:r>
        <w:rPr>
          <w:color w:val="000000"/>
          <w:sz w:val="24"/>
          <w:szCs w:val="24"/>
        </w:rPr>
        <w:t xml:space="preserve"> 142 </w:t>
      </w:r>
      <w:r>
        <w:rPr>
          <w:color w:val="000000"/>
          <w:sz w:val="24"/>
          <w:szCs w:val="24"/>
        </w:rPr>
        <w:t>名健康对照（样本</w:t>
      </w:r>
      <w:r>
        <w:rPr>
          <w:color w:val="000000"/>
          <w:sz w:val="24"/>
          <w:szCs w:val="24"/>
        </w:rPr>
        <w:t>2</w:t>
      </w:r>
      <w:r>
        <w:rPr>
          <w:color w:val="000000"/>
          <w:sz w:val="24"/>
          <w:szCs w:val="24"/>
        </w:rPr>
        <w:t>）进行内部一致性信度、实证效度检验和验证性因素分析，同时施测进食障碍调查量表</w:t>
      </w:r>
      <w:r w:rsidR="00591E3F">
        <w:rPr>
          <w:color w:val="000000"/>
          <w:sz w:val="24"/>
          <w:szCs w:val="24"/>
        </w:rPr>
        <w:t>(</w:t>
      </w:r>
      <w:r>
        <w:rPr>
          <w:color w:val="000000"/>
          <w:sz w:val="24"/>
          <w:szCs w:val="24"/>
        </w:rPr>
        <w:t>EDI-1</w:t>
      </w:r>
      <w:r w:rsidR="00591E3F">
        <w:rPr>
          <w:rFonts w:hint="eastAsia"/>
          <w:color w:val="000000"/>
          <w:sz w:val="24"/>
          <w:szCs w:val="24"/>
        </w:rPr>
        <w:t>)</w:t>
      </w:r>
      <w:r>
        <w:rPr>
          <w:color w:val="000000"/>
          <w:sz w:val="24"/>
          <w:szCs w:val="24"/>
        </w:rPr>
        <w:t>检验效标效度，一个月后，在样本</w:t>
      </w:r>
      <w:r>
        <w:rPr>
          <w:color w:val="000000"/>
          <w:sz w:val="24"/>
          <w:szCs w:val="24"/>
        </w:rPr>
        <w:t>1</w:t>
      </w:r>
      <w:r>
        <w:rPr>
          <w:color w:val="000000"/>
          <w:sz w:val="24"/>
          <w:szCs w:val="24"/>
        </w:rPr>
        <w:t>中随机选取</w:t>
      </w:r>
      <w:r>
        <w:rPr>
          <w:color w:val="000000"/>
          <w:sz w:val="24"/>
          <w:szCs w:val="24"/>
        </w:rPr>
        <w:t>89</w:t>
      </w:r>
      <w:r>
        <w:rPr>
          <w:color w:val="000000"/>
          <w:sz w:val="24"/>
          <w:szCs w:val="24"/>
        </w:rPr>
        <w:t>名，样本</w:t>
      </w:r>
      <w:r>
        <w:rPr>
          <w:color w:val="000000"/>
          <w:sz w:val="24"/>
          <w:szCs w:val="24"/>
        </w:rPr>
        <w:t>2</w:t>
      </w:r>
      <w:r>
        <w:rPr>
          <w:color w:val="000000"/>
          <w:sz w:val="24"/>
          <w:szCs w:val="24"/>
        </w:rPr>
        <w:t>中随机选取</w:t>
      </w:r>
      <w:r>
        <w:rPr>
          <w:color w:val="000000"/>
          <w:sz w:val="24"/>
          <w:szCs w:val="24"/>
        </w:rPr>
        <w:t>31</w:t>
      </w:r>
      <w:r>
        <w:rPr>
          <w:color w:val="000000"/>
          <w:sz w:val="24"/>
          <w:szCs w:val="24"/>
        </w:rPr>
        <w:t>名进行重测。结果提示：中文版</w:t>
      </w:r>
      <w:r>
        <w:rPr>
          <w:color w:val="000000"/>
          <w:sz w:val="24"/>
          <w:szCs w:val="24"/>
        </w:rPr>
        <w:t xml:space="preserve">EDE-Q 6.0 </w:t>
      </w:r>
      <w:r>
        <w:rPr>
          <w:color w:val="000000"/>
          <w:sz w:val="24"/>
          <w:szCs w:val="24"/>
        </w:rPr>
        <w:t>具有良好的实证效度和信度；可用于中国进食障碍患者及高危风险人群进食障碍症状的评估；其总分可作为症状严重程度的指标。该结果已发表于核心期刊《中国心理卫生杂志》：</w:t>
      </w:r>
    </w:p>
    <w:p w14:paraId="1FE14504" w14:textId="77777777" w:rsidR="00863EFC" w:rsidRDefault="00056780" w:rsidP="00EC5E14">
      <w:pPr>
        <w:snapToGrid w:val="0"/>
        <w:spacing w:line="360" w:lineRule="auto"/>
        <w:ind w:firstLineChars="200" w:firstLine="420"/>
        <w:jc w:val="left"/>
        <w:rPr>
          <w:color w:val="000000"/>
        </w:rPr>
      </w:pPr>
      <w:r>
        <w:rPr>
          <w:color w:val="000000"/>
        </w:rPr>
        <w:t>古练</w:t>
      </w:r>
      <w:r>
        <w:rPr>
          <w:color w:val="000000"/>
        </w:rPr>
        <w:t xml:space="preserve">; </w:t>
      </w:r>
      <w:r>
        <w:rPr>
          <w:color w:val="000000"/>
        </w:rPr>
        <w:t>陈珏</w:t>
      </w:r>
      <w:r>
        <w:rPr>
          <w:color w:val="000000"/>
        </w:rPr>
        <w:t xml:space="preserve">*; </w:t>
      </w:r>
      <w:r>
        <w:rPr>
          <w:color w:val="000000"/>
        </w:rPr>
        <w:t>黄悦</w:t>
      </w:r>
      <w:r>
        <w:rPr>
          <w:color w:val="000000"/>
        </w:rPr>
        <w:t xml:space="preserve">; </w:t>
      </w:r>
      <w:r>
        <w:rPr>
          <w:color w:val="000000"/>
        </w:rPr>
        <w:t>亢清</w:t>
      </w:r>
      <w:r>
        <w:rPr>
          <w:color w:val="000000"/>
        </w:rPr>
        <w:t xml:space="preserve">; </w:t>
      </w:r>
      <w:r>
        <w:rPr>
          <w:color w:val="000000"/>
        </w:rPr>
        <w:t>黄佳滨</w:t>
      </w:r>
      <w:r>
        <w:rPr>
          <w:color w:val="000000"/>
        </w:rPr>
        <w:t xml:space="preserve">; </w:t>
      </w:r>
      <w:r>
        <w:rPr>
          <w:color w:val="000000"/>
        </w:rPr>
        <w:t>何燕玲</w:t>
      </w:r>
      <w:r>
        <w:rPr>
          <w:color w:val="000000"/>
        </w:rPr>
        <w:t xml:space="preserve">; </w:t>
      </w:r>
      <w:r>
        <w:rPr>
          <w:color w:val="000000"/>
        </w:rPr>
        <w:t>肖泽萍</w:t>
      </w:r>
      <w:r>
        <w:rPr>
          <w:color w:val="000000"/>
        </w:rPr>
        <w:t xml:space="preserve">*; </w:t>
      </w:r>
      <w:r>
        <w:rPr>
          <w:color w:val="000000"/>
        </w:rPr>
        <w:t>进食障碍检查自评问卷</w:t>
      </w:r>
      <w:r>
        <w:rPr>
          <w:color w:val="000000"/>
        </w:rPr>
        <w:t>6.0</w:t>
      </w:r>
      <w:r>
        <w:rPr>
          <w:color w:val="000000"/>
        </w:rPr>
        <w:t>中文版在女性进食障碍患者中应用的效度和信度</w:t>
      </w:r>
      <w:r>
        <w:rPr>
          <w:color w:val="000000"/>
        </w:rPr>
        <w:t xml:space="preserve">, </w:t>
      </w:r>
      <w:r>
        <w:rPr>
          <w:color w:val="000000"/>
        </w:rPr>
        <w:t>中国心理卫生杂志</w:t>
      </w:r>
      <w:r>
        <w:rPr>
          <w:color w:val="000000"/>
        </w:rPr>
        <w:t xml:space="preserve">, 2017, 31(5): 350-355.  </w:t>
      </w:r>
    </w:p>
    <w:p w14:paraId="202165CC" w14:textId="0A356BED" w:rsidR="00863EFC" w:rsidRDefault="009D43E2" w:rsidP="00591E3F">
      <w:pPr>
        <w:snapToGrid w:val="0"/>
        <w:spacing w:beforeLines="50" w:before="156" w:line="360" w:lineRule="auto"/>
        <w:jc w:val="left"/>
        <w:rPr>
          <w:color w:val="333333"/>
          <w:sz w:val="24"/>
          <w:szCs w:val="24"/>
        </w:rPr>
      </w:pPr>
      <w:r>
        <w:rPr>
          <w:rFonts w:hint="eastAsia"/>
          <w:b/>
          <w:bCs/>
          <w:color w:val="000000"/>
          <w:sz w:val="24"/>
          <w:szCs w:val="24"/>
        </w:rPr>
        <w:t>(</w:t>
      </w:r>
      <w:r w:rsidR="00056780">
        <w:rPr>
          <w:b/>
          <w:bCs/>
          <w:color w:val="000000"/>
          <w:sz w:val="24"/>
          <w:szCs w:val="24"/>
        </w:rPr>
        <w:t>2</w:t>
      </w:r>
      <w:r>
        <w:rPr>
          <w:b/>
          <w:bCs/>
          <w:color w:val="000000"/>
          <w:sz w:val="24"/>
          <w:szCs w:val="24"/>
        </w:rPr>
        <w:t>)</w:t>
      </w:r>
      <w:r w:rsidR="00056780">
        <w:rPr>
          <w:b/>
          <w:bCs/>
          <w:color w:val="000000"/>
          <w:sz w:val="24"/>
          <w:szCs w:val="24"/>
        </w:rPr>
        <w:t>进食障碍症状学与心理病理学研究</w:t>
      </w:r>
      <w:r w:rsidR="00056780">
        <w:rPr>
          <w:color w:val="000000"/>
          <w:sz w:val="24"/>
          <w:szCs w:val="24"/>
        </w:rPr>
        <w:t xml:space="preserve">  </w:t>
      </w:r>
    </w:p>
    <w:p w14:paraId="3C4B178E" w14:textId="77777777" w:rsidR="00863EFC" w:rsidRDefault="00056780" w:rsidP="00EC5E14">
      <w:pPr>
        <w:snapToGrid w:val="0"/>
        <w:spacing w:line="360" w:lineRule="auto"/>
        <w:ind w:firstLineChars="200" w:firstLine="480"/>
        <w:jc w:val="left"/>
        <w:rPr>
          <w:color w:val="000000"/>
          <w:sz w:val="24"/>
          <w:szCs w:val="24"/>
        </w:rPr>
      </w:pPr>
      <w:r>
        <w:rPr>
          <w:color w:val="000000"/>
          <w:sz w:val="24"/>
          <w:szCs w:val="24"/>
        </w:rPr>
        <w:t>比较中国</w:t>
      </w:r>
      <w:r w:rsidR="00651AB0">
        <w:rPr>
          <w:rFonts w:hint="eastAsia"/>
          <w:color w:val="000000"/>
          <w:sz w:val="24"/>
          <w:szCs w:val="24"/>
        </w:rPr>
        <w:t>(</w:t>
      </w:r>
      <w:r>
        <w:rPr>
          <w:color w:val="000000"/>
          <w:sz w:val="24"/>
          <w:szCs w:val="24"/>
        </w:rPr>
        <w:t>n</w:t>
      </w:r>
      <w:r w:rsidR="00651AB0">
        <w:rPr>
          <w:color w:val="000000"/>
          <w:sz w:val="24"/>
          <w:szCs w:val="24"/>
        </w:rPr>
        <w:t xml:space="preserve"> </w:t>
      </w:r>
      <w:r>
        <w:rPr>
          <w:color w:val="000000"/>
          <w:sz w:val="24"/>
          <w:szCs w:val="24"/>
        </w:rPr>
        <w:t>=</w:t>
      </w:r>
      <w:r w:rsidR="00651AB0">
        <w:rPr>
          <w:color w:val="000000"/>
          <w:sz w:val="24"/>
          <w:szCs w:val="24"/>
        </w:rPr>
        <w:t xml:space="preserve"> </w:t>
      </w:r>
      <w:r>
        <w:rPr>
          <w:color w:val="000000"/>
          <w:sz w:val="24"/>
          <w:szCs w:val="24"/>
        </w:rPr>
        <w:t>72</w:t>
      </w:r>
      <w:r w:rsidR="00651AB0">
        <w:rPr>
          <w:rFonts w:hint="eastAsia"/>
          <w:color w:val="000000"/>
          <w:sz w:val="24"/>
          <w:szCs w:val="24"/>
        </w:rPr>
        <w:t>)</w:t>
      </w:r>
      <w:r>
        <w:rPr>
          <w:color w:val="000000"/>
          <w:sz w:val="24"/>
          <w:szCs w:val="24"/>
        </w:rPr>
        <w:t>、英国</w:t>
      </w:r>
      <w:r w:rsidR="00651AB0">
        <w:rPr>
          <w:rFonts w:hint="eastAsia"/>
          <w:color w:val="000000"/>
          <w:sz w:val="24"/>
          <w:szCs w:val="24"/>
        </w:rPr>
        <w:t>(</w:t>
      </w:r>
      <w:r>
        <w:rPr>
          <w:color w:val="000000"/>
          <w:sz w:val="24"/>
          <w:szCs w:val="24"/>
        </w:rPr>
        <w:t>n</w:t>
      </w:r>
      <w:r w:rsidR="00651AB0">
        <w:rPr>
          <w:color w:val="000000"/>
          <w:sz w:val="24"/>
          <w:szCs w:val="24"/>
        </w:rPr>
        <w:t xml:space="preserve"> </w:t>
      </w:r>
      <w:r>
        <w:rPr>
          <w:color w:val="000000"/>
          <w:sz w:val="24"/>
          <w:szCs w:val="24"/>
        </w:rPr>
        <w:t>=</w:t>
      </w:r>
      <w:r w:rsidR="00651AB0">
        <w:rPr>
          <w:color w:val="000000"/>
          <w:sz w:val="24"/>
          <w:szCs w:val="24"/>
        </w:rPr>
        <w:t xml:space="preserve"> </w:t>
      </w:r>
      <w:r>
        <w:rPr>
          <w:color w:val="000000"/>
          <w:sz w:val="24"/>
          <w:szCs w:val="24"/>
        </w:rPr>
        <w:t>117</w:t>
      </w:r>
      <w:r w:rsidR="00651AB0">
        <w:rPr>
          <w:rFonts w:hint="eastAsia"/>
          <w:color w:val="000000"/>
          <w:sz w:val="24"/>
          <w:szCs w:val="24"/>
        </w:rPr>
        <w:t>)</w:t>
      </w:r>
      <w:r>
        <w:rPr>
          <w:color w:val="000000"/>
          <w:sz w:val="24"/>
          <w:szCs w:val="24"/>
        </w:rPr>
        <w:t>和西班牙</w:t>
      </w:r>
      <w:r w:rsidR="00651AB0">
        <w:rPr>
          <w:rFonts w:hint="eastAsia"/>
          <w:color w:val="000000"/>
          <w:sz w:val="24"/>
          <w:szCs w:val="24"/>
        </w:rPr>
        <w:t>(</w:t>
      </w:r>
      <w:r>
        <w:rPr>
          <w:color w:val="000000"/>
          <w:sz w:val="24"/>
          <w:szCs w:val="24"/>
        </w:rPr>
        <w:t>n</w:t>
      </w:r>
      <w:r w:rsidR="00651AB0">
        <w:rPr>
          <w:color w:val="000000"/>
          <w:sz w:val="24"/>
          <w:szCs w:val="24"/>
        </w:rPr>
        <w:t xml:space="preserve"> </w:t>
      </w:r>
      <w:r>
        <w:rPr>
          <w:color w:val="000000"/>
          <w:sz w:val="24"/>
          <w:szCs w:val="24"/>
        </w:rPr>
        <w:t>=</w:t>
      </w:r>
      <w:r w:rsidR="00651AB0">
        <w:rPr>
          <w:color w:val="000000"/>
          <w:sz w:val="24"/>
          <w:szCs w:val="24"/>
        </w:rPr>
        <w:t xml:space="preserve"> </w:t>
      </w:r>
      <w:r>
        <w:rPr>
          <w:color w:val="000000"/>
          <w:sz w:val="24"/>
          <w:szCs w:val="24"/>
        </w:rPr>
        <w:t>355</w:t>
      </w:r>
      <w:r w:rsidR="00651AB0">
        <w:rPr>
          <w:rFonts w:hint="eastAsia"/>
          <w:color w:val="000000"/>
          <w:sz w:val="24"/>
          <w:szCs w:val="24"/>
        </w:rPr>
        <w:t>)</w:t>
      </w:r>
      <w:r w:rsidR="00871FE2">
        <w:rPr>
          <w:color w:val="000000"/>
          <w:sz w:val="24"/>
          <w:szCs w:val="24"/>
        </w:rPr>
        <w:t xml:space="preserve"> </w:t>
      </w:r>
      <w:r>
        <w:rPr>
          <w:color w:val="000000"/>
          <w:sz w:val="24"/>
          <w:szCs w:val="24"/>
        </w:rPr>
        <w:t>AN</w:t>
      </w:r>
      <w:r>
        <w:rPr>
          <w:color w:val="000000"/>
          <w:sz w:val="24"/>
          <w:szCs w:val="24"/>
        </w:rPr>
        <w:t>患者的进食症状、心理病理学差异，发现西方社会（英国和西班牙）的</w:t>
      </w:r>
      <w:r>
        <w:rPr>
          <w:color w:val="000000"/>
          <w:sz w:val="24"/>
          <w:szCs w:val="24"/>
        </w:rPr>
        <w:t>AN</w:t>
      </w:r>
      <w:r>
        <w:rPr>
          <w:color w:val="000000"/>
          <w:sz w:val="24"/>
          <w:szCs w:val="24"/>
        </w:rPr>
        <w:t>患者间的心理病理学表现较为相似，西方国家的</w:t>
      </w:r>
      <w:r>
        <w:rPr>
          <w:color w:val="000000"/>
          <w:sz w:val="24"/>
          <w:szCs w:val="24"/>
        </w:rPr>
        <w:t>AN</w:t>
      </w:r>
      <w:r>
        <w:rPr>
          <w:color w:val="000000"/>
          <w:sz w:val="24"/>
          <w:szCs w:val="24"/>
        </w:rPr>
        <w:t>患者的对身体的不满意、躯体化水平较高，而中国</w:t>
      </w:r>
      <w:r>
        <w:rPr>
          <w:color w:val="000000"/>
          <w:sz w:val="24"/>
          <w:szCs w:val="24"/>
        </w:rPr>
        <w:t>AN</w:t>
      </w:r>
      <w:r>
        <w:rPr>
          <w:color w:val="000000"/>
          <w:sz w:val="24"/>
          <w:szCs w:val="24"/>
        </w:rPr>
        <w:t>患者倾向于否认或弱化抑郁、焦虑和其他心理病理学症状。该部分结果已发表于</w:t>
      </w:r>
      <w:proofErr w:type="spellStart"/>
      <w:r>
        <w:rPr>
          <w:color w:val="000000"/>
          <w:sz w:val="24"/>
          <w:szCs w:val="24"/>
        </w:rPr>
        <w:t>PLoS</w:t>
      </w:r>
      <w:proofErr w:type="spellEnd"/>
      <w:r>
        <w:rPr>
          <w:color w:val="000000"/>
          <w:sz w:val="24"/>
          <w:szCs w:val="24"/>
        </w:rPr>
        <w:t xml:space="preserve"> ONE</w:t>
      </w:r>
      <w:r>
        <w:rPr>
          <w:color w:val="000000"/>
          <w:sz w:val="24"/>
          <w:szCs w:val="24"/>
        </w:rPr>
        <w:t>：</w:t>
      </w:r>
    </w:p>
    <w:p w14:paraId="27D37143" w14:textId="77777777" w:rsidR="00863EFC" w:rsidRDefault="00056780" w:rsidP="00EC5E14">
      <w:pPr>
        <w:snapToGrid w:val="0"/>
        <w:spacing w:line="360" w:lineRule="auto"/>
        <w:ind w:firstLineChars="200" w:firstLine="420"/>
        <w:jc w:val="left"/>
        <w:rPr>
          <w:color w:val="333333"/>
        </w:rPr>
      </w:pPr>
      <w:r>
        <w:rPr>
          <w:color w:val="333333"/>
        </w:rPr>
        <w:t xml:space="preserve">Zaida </w:t>
      </w:r>
      <w:proofErr w:type="spellStart"/>
      <w:r>
        <w:rPr>
          <w:color w:val="333333"/>
        </w:rPr>
        <w:t>Agüera</w:t>
      </w:r>
      <w:proofErr w:type="spellEnd"/>
      <w:r>
        <w:rPr>
          <w:color w:val="333333"/>
        </w:rPr>
        <w:t xml:space="preserve">*; Nicola Brewin; </w:t>
      </w:r>
      <w:proofErr w:type="spellStart"/>
      <w:r>
        <w:rPr>
          <w:b/>
          <w:bCs/>
          <w:color w:val="333333"/>
        </w:rPr>
        <w:t>Jue</w:t>
      </w:r>
      <w:proofErr w:type="spellEnd"/>
      <w:r>
        <w:rPr>
          <w:b/>
          <w:bCs/>
          <w:color w:val="333333"/>
        </w:rPr>
        <w:t xml:space="preserve"> Chen</w:t>
      </w:r>
      <w:r>
        <w:rPr>
          <w:color w:val="333333"/>
        </w:rPr>
        <w:t xml:space="preserve">*; </w:t>
      </w:r>
      <w:proofErr w:type="spellStart"/>
      <w:r>
        <w:rPr>
          <w:color w:val="333333"/>
        </w:rPr>
        <w:t>RoserGranero</w:t>
      </w:r>
      <w:proofErr w:type="spellEnd"/>
      <w:r>
        <w:rPr>
          <w:color w:val="333333"/>
        </w:rPr>
        <w:t xml:space="preserve">; Qing Kang; Fernando Fernández-Aranda; Jon </w:t>
      </w:r>
      <w:proofErr w:type="spellStart"/>
      <w:r>
        <w:rPr>
          <w:color w:val="333333"/>
        </w:rPr>
        <w:t>Arcelus</w:t>
      </w:r>
      <w:proofErr w:type="spellEnd"/>
      <w:r>
        <w:rPr>
          <w:color w:val="333333"/>
        </w:rPr>
        <w:t xml:space="preserve">; Eating symptomatology and general psychopathology in patients with anorexia nervosa from China, UK and Spain: A cross-cultural study examining the role of social attitudes, </w:t>
      </w:r>
      <w:proofErr w:type="spellStart"/>
      <w:r>
        <w:rPr>
          <w:i/>
          <w:iCs/>
          <w:color w:val="333333"/>
        </w:rPr>
        <w:t>Plos</w:t>
      </w:r>
      <w:proofErr w:type="spellEnd"/>
      <w:r>
        <w:rPr>
          <w:i/>
          <w:iCs/>
          <w:color w:val="333333"/>
        </w:rPr>
        <w:t xml:space="preserve"> One</w:t>
      </w:r>
      <w:r>
        <w:rPr>
          <w:color w:val="333333"/>
        </w:rPr>
        <w:t>, 2017, 12(3): e0173781. (IF=3.240)</w:t>
      </w:r>
    </w:p>
    <w:p w14:paraId="75ACE689" w14:textId="77777777" w:rsidR="00863EFC" w:rsidRDefault="00863EFC" w:rsidP="00EC5E14">
      <w:pPr>
        <w:widowControl/>
        <w:spacing w:line="360" w:lineRule="auto"/>
        <w:jc w:val="left"/>
        <w:rPr>
          <w:sz w:val="24"/>
          <w:szCs w:val="24"/>
        </w:rPr>
      </w:pPr>
    </w:p>
    <w:p w14:paraId="051515C0" w14:textId="77777777" w:rsidR="00863EFC" w:rsidRDefault="00056780" w:rsidP="00EC5E14">
      <w:pPr>
        <w:snapToGrid w:val="0"/>
        <w:spacing w:line="360" w:lineRule="auto"/>
        <w:ind w:firstLineChars="200" w:firstLine="560"/>
        <w:rPr>
          <w:rFonts w:eastAsia="楷体"/>
          <w:color w:val="333333"/>
          <w:sz w:val="28"/>
          <w:szCs w:val="28"/>
        </w:rPr>
      </w:pPr>
      <w:r>
        <w:rPr>
          <w:rFonts w:eastAsia="楷体"/>
          <w:color w:val="0070C0"/>
          <w:sz w:val="28"/>
          <w:szCs w:val="28"/>
        </w:rPr>
        <w:t>2</w:t>
      </w:r>
      <w:r>
        <w:rPr>
          <w:rFonts w:eastAsia="楷体"/>
          <w:color w:val="0070C0"/>
          <w:sz w:val="28"/>
          <w:szCs w:val="28"/>
        </w:rPr>
        <w:t>．</w:t>
      </w:r>
      <w:r>
        <w:rPr>
          <w:rFonts w:eastAsia="楷体"/>
          <w:b/>
          <w:bCs/>
          <w:color w:val="0070C0"/>
          <w:sz w:val="28"/>
          <w:szCs w:val="28"/>
        </w:rPr>
        <w:t>工作条件</w:t>
      </w:r>
      <w:r>
        <w:rPr>
          <w:rFonts w:eastAsia="楷体"/>
          <w:color w:val="0070C0"/>
          <w:sz w:val="28"/>
          <w:szCs w:val="28"/>
        </w:rPr>
        <w:t>（包括已具备的实验条件，尚缺少的实验条件和拟解决的途径，包括利用国家实验室、国家重点实验室和部门重点实验室等研究基地的计划与落实情况）；</w:t>
      </w:r>
    </w:p>
    <w:p w14:paraId="14F02385" w14:textId="77777777" w:rsidR="00863EFC" w:rsidRDefault="00056780" w:rsidP="00EC5E14">
      <w:pPr>
        <w:pStyle w:val="af4"/>
        <w:numPr>
          <w:ilvl w:val="0"/>
          <w:numId w:val="13"/>
        </w:numPr>
        <w:spacing w:line="360" w:lineRule="auto"/>
        <w:ind w:left="357" w:firstLineChars="0" w:hanging="357"/>
        <w:rPr>
          <w:sz w:val="24"/>
          <w:szCs w:val="24"/>
        </w:rPr>
      </w:pPr>
      <w:r>
        <w:rPr>
          <w:sz w:val="24"/>
          <w:szCs w:val="24"/>
        </w:rPr>
        <w:t>上海市精神卫生中心是全国最大的三级甲等专科医院，床位</w:t>
      </w:r>
      <w:r>
        <w:rPr>
          <w:sz w:val="24"/>
          <w:szCs w:val="24"/>
        </w:rPr>
        <w:t>2128</w:t>
      </w:r>
      <w:r>
        <w:rPr>
          <w:sz w:val="24"/>
          <w:szCs w:val="24"/>
        </w:rPr>
        <w:t>张，年门诊</w:t>
      </w:r>
      <w:r>
        <w:rPr>
          <w:sz w:val="24"/>
          <w:szCs w:val="24"/>
        </w:rPr>
        <w:lastRenderedPageBreak/>
        <w:t>量</w:t>
      </w:r>
      <w:r w:rsidR="00CA3CF6">
        <w:rPr>
          <w:rFonts w:hint="eastAsia"/>
          <w:sz w:val="24"/>
          <w:szCs w:val="24"/>
        </w:rPr>
        <w:t>超过</w:t>
      </w:r>
      <w:r>
        <w:rPr>
          <w:rFonts w:hint="eastAsia"/>
          <w:sz w:val="24"/>
          <w:szCs w:val="24"/>
        </w:rPr>
        <w:t>100</w:t>
      </w:r>
      <w:r>
        <w:rPr>
          <w:sz w:val="24"/>
          <w:szCs w:val="24"/>
        </w:rPr>
        <w:t>万人次，在全国已建立起一定的知名度。</w:t>
      </w:r>
      <w:r>
        <w:rPr>
          <w:sz w:val="24"/>
          <w:szCs w:val="24"/>
        </w:rPr>
        <w:t>2017</w:t>
      </w:r>
      <w:r>
        <w:rPr>
          <w:sz w:val="24"/>
          <w:szCs w:val="24"/>
        </w:rPr>
        <w:t>年医院成立</w:t>
      </w:r>
      <w:r>
        <w:rPr>
          <w:sz w:val="24"/>
          <w:szCs w:val="24"/>
        </w:rPr>
        <w:t>“</w:t>
      </w:r>
      <w:r>
        <w:rPr>
          <w:sz w:val="24"/>
          <w:szCs w:val="24"/>
        </w:rPr>
        <w:t>进食障碍诊治中心</w:t>
      </w:r>
      <w:r>
        <w:rPr>
          <w:sz w:val="24"/>
          <w:szCs w:val="24"/>
        </w:rPr>
        <w:t>”</w:t>
      </w:r>
      <w:r>
        <w:rPr>
          <w:sz w:val="24"/>
          <w:szCs w:val="24"/>
        </w:rPr>
        <w:t>，项目申请人为诊治中心负责人，同时也是中华医学会心身医学分会进食障碍协作学组组长。进食障碍诊治中心有十多位进食障碍诊治专家，在全国已建立起一定的知名度，病人来自全国各地，</w:t>
      </w:r>
      <w:r>
        <w:rPr>
          <w:sz w:val="24"/>
          <w:szCs w:val="24"/>
        </w:rPr>
        <w:t>2022</w:t>
      </w:r>
      <w:r>
        <w:rPr>
          <w:sz w:val="24"/>
          <w:szCs w:val="24"/>
        </w:rPr>
        <w:t>年住院人数达到成立之前的</w:t>
      </w:r>
      <w:r>
        <w:rPr>
          <w:sz w:val="24"/>
          <w:szCs w:val="24"/>
        </w:rPr>
        <w:t>4</w:t>
      </w:r>
      <w:r>
        <w:rPr>
          <w:sz w:val="24"/>
          <w:szCs w:val="24"/>
        </w:rPr>
        <w:t>倍，年门诊量超过</w:t>
      </w:r>
      <w:r>
        <w:rPr>
          <w:sz w:val="24"/>
          <w:szCs w:val="24"/>
        </w:rPr>
        <w:t>4226</w:t>
      </w:r>
      <w:r>
        <w:rPr>
          <w:sz w:val="24"/>
          <w:szCs w:val="24"/>
        </w:rPr>
        <w:t>人次，可保障本项目的病例收集。</w:t>
      </w:r>
    </w:p>
    <w:p w14:paraId="5B8F64B4" w14:textId="77777777" w:rsidR="00863EFC" w:rsidRDefault="00056780" w:rsidP="00EC5E14">
      <w:pPr>
        <w:pStyle w:val="af4"/>
        <w:numPr>
          <w:ilvl w:val="0"/>
          <w:numId w:val="13"/>
        </w:numPr>
        <w:spacing w:line="360" w:lineRule="auto"/>
        <w:ind w:left="357" w:firstLineChars="0" w:hanging="357"/>
        <w:rPr>
          <w:sz w:val="24"/>
          <w:szCs w:val="24"/>
        </w:rPr>
      </w:pPr>
      <w:r>
        <w:rPr>
          <w:sz w:val="24"/>
          <w:szCs w:val="24"/>
        </w:rPr>
        <w:t>上海市精神卫生中心进食障碍课题组目前已具备</w:t>
      </w:r>
      <w:proofErr w:type="spellStart"/>
      <w:r>
        <w:rPr>
          <w:sz w:val="24"/>
          <w:szCs w:val="24"/>
        </w:rPr>
        <w:t>dTMS</w:t>
      </w:r>
      <w:proofErr w:type="spellEnd"/>
      <w:r>
        <w:rPr>
          <w:sz w:val="24"/>
          <w:szCs w:val="24"/>
        </w:rPr>
        <w:t>治疗仪器，项目组成员已接受</w:t>
      </w:r>
      <w:proofErr w:type="spellStart"/>
      <w:r>
        <w:rPr>
          <w:sz w:val="24"/>
          <w:szCs w:val="24"/>
        </w:rPr>
        <w:t>dTMS</w:t>
      </w:r>
      <w:proofErr w:type="spellEnd"/>
      <w:r>
        <w:rPr>
          <w:sz w:val="24"/>
          <w:szCs w:val="24"/>
        </w:rPr>
        <w:t>仪器操作、神经心理测量等技能培训。此外，本试验中采用的</w:t>
      </w:r>
      <w:proofErr w:type="spellStart"/>
      <w:r>
        <w:rPr>
          <w:sz w:val="24"/>
          <w:szCs w:val="24"/>
        </w:rPr>
        <w:t>dTMS</w:t>
      </w:r>
      <w:proofErr w:type="spellEnd"/>
      <w:r>
        <w:rPr>
          <w:sz w:val="24"/>
          <w:szCs w:val="24"/>
        </w:rPr>
        <w:t>治疗在申请人前期预实验实施过程中均进展顺利、无障碍，可保障厌食症患者治疗及随访的顺利完成。</w:t>
      </w:r>
    </w:p>
    <w:p w14:paraId="271740DB" w14:textId="77777777" w:rsidR="00863EFC" w:rsidRDefault="00056780" w:rsidP="00EC5E14">
      <w:pPr>
        <w:pStyle w:val="af4"/>
        <w:numPr>
          <w:ilvl w:val="0"/>
          <w:numId w:val="13"/>
        </w:numPr>
        <w:spacing w:line="360" w:lineRule="auto"/>
        <w:ind w:left="357" w:firstLineChars="0" w:hanging="357"/>
        <w:rPr>
          <w:sz w:val="24"/>
          <w:szCs w:val="24"/>
        </w:rPr>
      </w:pPr>
      <w:r>
        <w:rPr>
          <w:sz w:val="24"/>
          <w:szCs w:val="24"/>
        </w:rPr>
        <w:t>上海市精神卫生中心放射科具备本项目影像学研究所涉及的全部设备</w:t>
      </w:r>
      <w:r>
        <w:rPr>
          <w:sz w:val="24"/>
          <w:szCs w:val="24"/>
        </w:rPr>
        <w:t>,</w:t>
      </w:r>
      <w:r>
        <w:rPr>
          <w:sz w:val="24"/>
          <w:szCs w:val="24"/>
        </w:rPr>
        <w:t>有</w:t>
      </w:r>
      <w:r>
        <w:rPr>
          <w:sz w:val="24"/>
          <w:szCs w:val="24"/>
        </w:rPr>
        <w:t>Siemens3TVerio</w:t>
      </w:r>
      <w:r>
        <w:rPr>
          <w:sz w:val="24"/>
          <w:szCs w:val="24"/>
        </w:rPr>
        <w:t>磁共振系统、</w:t>
      </w:r>
      <w:r>
        <w:rPr>
          <w:sz w:val="24"/>
          <w:szCs w:val="24"/>
        </w:rPr>
        <w:t>32</w:t>
      </w:r>
      <w:r>
        <w:rPr>
          <w:sz w:val="24"/>
          <w:szCs w:val="24"/>
        </w:rPr>
        <w:t>通道头线圈采集磁共振数据；同时具有专业的</w:t>
      </w:r>
      <w:r>
        <w:rPr>
          <w:sz w:val="24"/>
          <w:szCs w:val="24"/>
        </w:rPr>
        <w:t>MRI</w:t>
      </w:r>
      <w:r>
        <w:rPr>
          <w:sz w:val="24"/>
          <w:szCs w:val="24"/>
        </w:rPr>
        <w:t>数据后处理队伍，可保证本项目影像学部分的研究质量。</w:t>
      </w:r>
      <w:r>
        <w:rPr>
          <w:sz w:val="24"/>
          <w:szCs w:val="24"/>
        </w:rPr>
        <w:t xml:space="preserve"> </w:t>
      </w:r>
    </w:p>
    <w:p w14:paraId="421FE7E0" w14:textId="77777777" w:rsidR="00863EFC" w:rsidRDefault="00863EFC" w:rsidP="00EC5E14">
      <w:pPr>
        <w:pStyle w:val="af4"/>
        <w:spacing w:line="360" w:lineRule="auto"/>
        <w:ind w:firstLineChars="0" w:firstLine="0"/>
        <w:rPr>
          <w:sz w:val="24"/>
          <w:szCs w:val="24"/>
        </w:rPr>
      </w:pPr>
    </w:p>
    <w:p w14:paraId="5D0F5FCE" w14:textId="77777777" w:rsidR="00863EFC" w:rsidRDefault="00056780" w:rsidP="00EC5E14">
      <w:pPr>
        <w:snapToGrid w:val="0"/>
        <w:spacing w:line="360" w:lineRule="auto"/>
        <w:ind w:firstLine="570"/>
        <w:rPr>
          <w:rFonts w:eastAsia="楷体"/>
          <w:color w:val="333333"/>
          <w:sz w:val="28"/>
          <w:szCs w:val="28"/>
        </w:rPr>
      </w:pPr>
      <w:r>
        <w:rPr>
          <w:rFonts w:eastAsia="楷体"/>
          <w:color w:val="0070C0"/>
          <w:sz w:val="28"/>
          <w:szCs w:val="28"/>
        </w:rPr>
        <w:t>3</w:t>
      </w:r>
      <w:r>
        <w:rPr>
          <w:rFonts w:eastAsia="楷体"/>
          <w:color w:val="0070C0"/>
          <w:sz w:val="28"/>
          <w:szCs w:val="28"/>
        </w:rPr>
        <w:t>．</w:t>
      </w:r>
      <w:r>
        <w:rPr>
          <w:rFonts w:eastAsia="楷体"/>
          <w:b/>
          <w:bCs/>
          <w:color w:val="0070C0"/>
          <w:sz w:val="28"/>
          <w:szCs w:val="28"/>
        </w:rPr>
        <w:t>正在承担的与本项目相关的科研项目情况</w:t>
      </w:r>
      <w:r>
        <w:rPr>
          <w:rFonts w:eastAsia="楷体"/>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31DB3D1A" w14:textId="77777777" w:rsidR="00863EFC" w:rsidRDefault="00056780" w:rsidP="00EC5E14">
      <w:pPr>
        <w:autoSpaceDE w:val="0"/>
        <w:autoSpaceDN w:val="0"/>
        <w:adjustRightInd w:val="0"/>
        <w:spacing w:line="360" w:lineRule="auto"/>
        <w:ind w:firstLineChars="200" w:firstLine="480"/>
        <w:jc w:val="left"/>
        <w:rPr>
          <w:color w:val="000000" w:themeColor="text1"/>
          <w:kern w:val="0"/>
          <w:sz w:val="24"/>
          <w:szCs w:val="24"/>
        </w:rPr>
      </w:pPr>
      <w:r>
        <w:rPr>
          <w:color w:val="000000" w:themeColor="text1"/>
          <w:kern w:val="0"/>
          <w:sz w:val="24"/>
          <w:szCs w:val="24"/>
        </w:rPr>
        <w:t>无。</w:t>
      </w:r>
    </w:p>
    <w:p w14:paraId="42C3CB10" w14:textId="77777777" w:rsidR="00863EFC" w:rsidRDefault="00863EFC" w:rsidP="00EC5E14">
      <w:pPr>
        <w:autoSpaceDE w:val="0"/>
        <w:autoSpaceDN w:val="0"/>
        <w:adjustRightInd w:val="0"/>
        <w:spacing w:line="360" w:lineRule="auto"/>
        <w:ind w:firstLineChars="200" w:firstLine="480"/>
        <w:jc w:val="left"/>
        <w:rPr>
          <w:color w:val="000000" w:themeColor="text1"/>
          <w:kern w:val="0"/>
          <w:sz w:val="24"/>
          <w:szCs w:val="24"/>
        </w:rPr>
      </w:pPr>
    </w:p>
    <w:p w14:paraId="6C51FCA0" w14:textId="77777777" w:rsidR="00863EFC" w:rsidRDefault="00056780" w:rsidP="00EC5E14">
      <w:pPr>
        <w:snapToGrid w:val="0"/>
        <w:spacing w:after="120" w:line="360" w:lineRule="auto"/>
        <w:ind w:firstLine="573"/>
        <w:rPr>
          <w:rFonts w:eastAsia="楷体"/>
          <w:color w:val="333333"/>
          <w:sz w:val="28"/>
          <w:szCs w:val="28"/>
        </w:rPr>
      </w:pPr>
      <w:r>
        <w:rPr>
          <w:rFonts w:eastAsia="楷体"/>
          <w:color w:val="0070C0"/>
          <w:sz w:val="28"/>
          <w:szCs w:val="28"/>
        </w:rPr>
        <w:t>4</w:t>
      </w:r>
      <w:r>
        <w:rPr>
          <w:rFonts w:eastAsia="楷体"/>
          <w:color w:val="0070C0"/>
          <w:sz w:val="28"/>
          <w:szCs w:val="28"/>
        </w:rPr>
        <w:t>．</w:t>
      </w:r>
      <w:r>
        <w:rPr>
          <w:rFonts w:eastAsia="楷体"/>
          <w:b/>
          <w:bCs/>
          <w:color w:val="0070C0"/>
          <w:sz w:val="28"/>
          <w:szCs w:val="28"/>
        </w:rPr>
        <w:t>完成国家自然科学基金项目情况</w:t>
      </w:r>
      <w:r>
        <w:rPr>
          <w:rFonts w:eastAsia="楷体"/>
          <w:color w:val="0070C0"/>
          <w:sz w:val="28"/>
          <w:szCs w:val="28"/>
        </w:rPr>
        <w:t>（对申请人负责的前一个已资助期满的科学基金项目（项目名称及批准号）完成情况、后续研究进展及与本申请项目的关系加以详细说明。另附该项目的研究工作总结摘要（限</w:t>
      </w:r>
      <w:r>
        <w:rPr>
          <w:rFonts w:eastAsia="楷体"/>
          <w:color w:val="0070C0"/>
          <w:sz w:val="28"/>
          <w:szCs w:val="28"/>
        </w:rPr>
        <w:t>500</w:t>
      </w:r>
      <w:r>
        <w:rPr>
          <w:rFonts w:eastAsia="楷体"/>
          <w:color w:val="0070C0"/>
          <w:sz w:val="28"/>
          <w:szCs w:val="28"/>
        </w:rPr>
        <w:t>字）和相关成果详细目录）。</w:t>
      </w:r>
    </w:p>
    <w:p w14:paraId="205581D5" w14:textId="77777777" w:rsidR="00863EFC" w:rsidRDefault="00056780" w:rsidP="00EC5E14">
      <w:pPr>
        <w:snapToGrid w:val="0"/>
        <w:spacing w:after="156" w:line="360" w:lineRule="auto"/>
        <w:ind w:firstLineChars="200" w:firstLine="482"/>
        <w:jc w:val="left"/>
        <w:rPr>
          <w:b/>
          <w:bCs/>
          <w:color w:val="000000"/>
          <w:sz w:val="24"/>
          <w:szCs w:val="24"/>
        </w:rPr>
      </w:pPr>
      <w:r>
        <w:rPr>
          <w:b/>
          <w:bCs/>
          <w:color w:val="000000"/>
          <w:sz w:val="24"/>
          <w:szCs w:val="24"/>
        </w:rPr>
        <w:t>项目名称：</w:t>
      </w:r>
      <w:r>
        <w:rPr>
          <w:b/>
          <w:bCs/>
          <w:color w:val="000000"/>
          <w:sz w:val="24"/>
          <w:szCs w:val="24"/>
        </w:rPr>
        <w:t>SLC6A4</w:t>
      </w:r>
      <w:r>
        <w:rPr>
          <w:b/>
          <w:bCs/>
          <w:color w:val="000000"/>
          <w:sz w:val="24"/>
          <w:szCs w:val="24"/>
        </w:rPr>
        <w:t>基因与环境因素交互作用对厌食症反应抑制环路影响的纵向研究</w:t>
      </w:r>
    </w:p>
    <w:p w14:paraId="0B629E07" w14:textId="77777777" w:rsidR="00863EFC" w:rsidRDefault="00056780" w:rsidP="00EC5E14">
      <w:pPr>
        <w:snapToGrid w:val="0"/>
        <w:spacing w:after="156" w:line="360" w:lineRule="auto"/>
        <w:ind w:firstLineChars="196" w:firstLine="472"/>
        <w:rPr>
          <w:b/>
          <w:bCs/>
          <w:color w:val="000000"/>
          <w:sz w:val="24"/>
          <w:szCs w:val="24"/>
        </w:rPr>
      </w:pPr>
      <w:r>
        <w:rPr>
          <w:b/>
          <w:bCs/>
          <w:color w:val="000000"/>
          <w:sz w:val="24"/>
          <w:szCs w:val="24"/>
        </w:rPr>
        <w:t>(1)</w:t>
      </w:r>
      <w:r>
        <w:rPr>
          <w:b/>
          <w:bCs/>
          <w:color w:val="000000"/>
          <w:sz w:val="24"/>
          <w:szCs w:val="24"/>
        </w:rPr>
        <w:t>项目信息</w:t>
      </w:r>
    </w:p>
    <w:p w14:paraId="61551742" w14:textId="77777777" w:rsidR="00863EFC" w:rsidRDefault="00056780" w:rsidP="00EC5E14">
      <w:pPr>
        <w:snapToGrid w:val="0"/>
        <w:spacing w:after="156" w:line="360" w:lineRule="auto"/>
        <w:ind w:firstLineChars="196" w:firstLine="470"/>
        <w:rPr>
          <w:color w:val="000000"/>
          <w:sz w:val="24"/>
          <w:szCs w:val="24"/>
        </w:rPr>
      </w:pPr>
      <w:r>
        <w:rPr>
          <w:color w:val="000000"/>
          <w:sz w:val="24"/>
          <w:szCs w:val="24"/>
        </w:rPr>
        <w:lastRenderedPageBreak/>
        <w:t>国家自然科学基金，面上项目，项目编号</w:t>
      </w:r>
      <w:r>
        <w:rPr>
          <w:color w:val="000000"/>
          <w:sz w:val="24"/>
          <w:szCs w:val="24"/>
        </w:rPr>
        <w:t>81771461</w:t>
      </w:r>
      <w:r>
        <w:rPr>
          <w:color w:val="000000"/>
          <w:sz w:val="24"/>
          <w:szCs w:val="24"/>
        </w:rPr>
        <w:t>，项目起止时间</w:t>
      </w:r>
      <w:r>
        <w:rPr>
          <w:color w:val="000000"/>
          <w:sz w:val="24"/>
          <w:szCs w:val="24"/>
        </w:rPr>
        <w:t>2018-01</w:t>
      </w:r>
      <w:r>
        <w:rPr>
          <w:color w:val="000000"/>
          <w:sz w:val="24"/>
          <w:szCs w:val="24"/>
        </w:rPr>
        <w:t>至</w:t>
      </w:r>
      <w:r>
        <w:rPr>
          <w:color w:val="000000"/>
          <w:sz w:val="24"/>
          <w:szCs w:val="24"/>
        </w:rPr>
        <w:t>2021-12</w:t>
      </w:r>
      <w:r>
        <w:rPr>
          <w:color w:val="000000"/>
          <w:sz w:val="24"/>
          <w:szCs w:val="24"/>
        </w:rPr>
        <w:t>，项目经费</w:t>
      </w:r>
      <w:r>
        <w:rPr>
          <w:color w:val="000000"/>
          <w:sz w:val="24"/>
          <w:szCs w:val="24"/>
        </w:rPr>
        <w:t>54</w:t>
      </w:r>
      <w:r>
        <w:rPr>
          <w:color w:val="000000"/>
          <w:sz w:val="24"/>
          <w:szCs w:val="24"/>
        </w:rPr>
        <w:t>万元，现已结题，陈珏为主持人（第一完成人）。</w:t>
      </w:r>
    </w:p>
    <w:p w14:paraId="186A18F8" w14:textId="77777777" w:rsidR="00863EFC" w:rsidRDefault="00056780" w:rsidP="00EC5E14">
      <w:pPr>
        <w:snapToGrid w:val="0"/>
        <w:spacing w:after="156" w:line="360" w:lineRule="auto"/>
        <w:ind w:firstLineChars="196" w:firstLine="472"/>
        <w:rPr>
          <w:b/>
          <w:bCs/>
          <w:color w:val="000000"/>
          <w:sz w:val="24"/>
          <w:szCs w:val="24"/>
        </w:rPr>
      </w:pPr>
      <w:r>
        <w:rPr>
          <w:b/>
          <w:bCs/>
          <w:color w:val="000000"/>
          <w:sz w:val="24"/>
          <w:szCs w:val="24"/>
        </w:rPr>
        <w:t>(2)</w:t>
      </w:r>
      <w:r>
        <w:rPr>
          <w:b/>
          <w:bCs/>
          <w:color w:val="000000"/>
          <w:sz w:val="24"/>
          <w:szCs w:val="24"/>
        </w:rPr>
        <w:t>项目完成情况</w:t>
      </w:r>
    </w:p>
    <w:p w14:paraId="394C9B57" w14:textId="77777777" w:rsidR="00863EFC" w:rsidRDefault="00056780" w:rsidP="00EC5E14">
      <w:pPr>
        <w:snapToGrid w:val="0"/>
        <w:spacing w:after="156" w:line="360" w:lineRule="auto"/>
        <w:ind w:firstLineChars="196" w:firstLine="470"/>
        <w:rPr>
          <w:color w:val="000000"/>
          <w:sz w:val="24"/>
          <w:szCs w:val="24"/>
        </w:rPr>
      </w:pPr>
      <w:r>
        <w:rPr>
          <w:color w:val="000000"/>
          <w:sz w:val="24"/>
          <w:szCs w:val="24"/>
        </w:rPr>
        <w:t>项目申请人按照研究计划完成了研究任务并达到了预定目标，已于</w:t>
      </w:r>
      <w:r>
        <w:rPr>
          <w:color w:val="000000"/>
          <w:sz w:val="24"/>
          <w:szCs w:val="24"/>
        </w:rPr>
        <w:t>2022</w:t>
      </w:r>
      <w:r>
        <w:rPr>
          <w:color w:val="000000"/>
          <w:sz w:val="24"/>
          <w:szCs w:val="24"/>
        </w:rPr>
        <w:t>年结题。该面上项目验证遗传因素（</w:t>
      </w:r>
      <w:r>
        <w:rPr>
          <w:color w:val="000000"/>
          <w:sz w:val="24"/>
          <w:szCs w:val="24"/>
        </w:rPr>
        <w:t>SLC6A4</w:t>
      </w:r>
      <w:r>
        <w:rPr>
          <w:color w:val="000000"/>
          <w:sz w:val="24"/>
          <w:szCs w:val="24"/>
        </w:rPr>
        <w:t>基因启动子区多态性及</w:t>
      </w:r>
      <w:r>
        <w:rPr>
          <w:color w:val="000000"/>
          <w:sz w:val="24"/>
          <w:szCs w:val="24"/>
        </w:rPr>
        <w:t>DNA</w:t>
      </w:r>
      <w:r>
        <w:rPr>
          <w:color w:val="000000"/>
          <w:sz w:val="24"/>
          <w:szCs w:val="24"/>
        </w:rPr>
        <w:t>甲基化）和环境因素（家庭环境等）的交互作用通过影响大脑反应抑制环路而导致</w:t>
      </w:r>
      <w:r>
        <w:rPr>
          <w:color w:val="000000"/>
          <w:sz w:val="24"/>
          <w:szCs w:val="24"/>
        </w:rPr>
        <w:t>AN</w:t>
      </w:r>
      <w:r>
        <w:rPr>
          <w:color w:val="000000"/>
          <w:sz w:val="24"/>
          <w:szCs w:val="24"/>
        </w:rPr>
        <w:t>的发生和发展，从影像遗传学角度阐明</w:t>
      </w:r>
      <w:r>
        <w:rPr>
          <w:color w:val="000000"/>
          <w:sz w:val="24"/>
          <w:szCs w:val="24"/>
        </w:rPr>
        <w:t>AN</w:t>
      </w:r>
      <w:r>
        <w:rPr>
          <w:color w:val="000000"/>
          <w:sz w:val="24"/>
          <w:szCs w:val="24"/>
        </w:rPr>
        <w:t>发生发展的病理机制，明确早期诊断分型、预测临床转归的生物学标记，并为</w:t>
      </w:r>
      <w:r>
        <w:rPr>
          <w:color w:val="000000"/>
          <w:sz w:val="24"/>
          <w:szCs w:val="24"/>
        </w:rPr>
        <w:t>AN</w:t>
      </w:r>
      <w:r>
        <w:rPr>
          <w:color w:val="000000"/>
          <w:sz w:val="24"/>
          <w:szCs w:val="24"/>
        </w:rPr>
        <w:t>的早期干预（如家庭干预）提供理论依据。</w:t>
      </w:r>
    </w:p>
    <w:p w14:paraId="4AF029C1" w14:textId="77777777" w:rsidR="00863EFC" w:rsidRDefault="00056780" w:rsidP="00EC5E14">
      <w:pPr>
        <w:snapToGrid w:val="0"/>
        <w:spacing w:after="156" w:line="360" w:lineRule="auto"/>
        <w:ind w:firstLineChars="196" w:firstLine="472"/>
        <w:rPr>
          <w:b/>
          <w:bCs/>
          <w:color w:val="000000"/>
          <w:sz w:val="24"/>
          <w:szCs w:val="24"/>
        </w:rPr>
      </w:pPr>
      <w:r>
        <w:rPr>
          <w:b/>
          <w:bCs/>
          <w:color w:val="000000"/>
          <w:sz w:val="24"/>
          <w:szCs w:val="24"/>
        </w:rPr>
        <w:t>(3)</w:t>
      </w:r>
      <w:r>
        <w:rPr>
          <w:b/>
          <w:bCs/>
          <w:color w:val="000000"/>
          <w:sz w:val="24"/>
          <w:szCs w:val="24"/>
        </w:rPr>
        <w:t>后续研究进展及与申请本项目的关系</w:t>
      </w:r>
    </w:p>
    <w:p w14:paraId="7A7EA016" w14:textId="77777777" w:rsidR="00863EFC" w:rsidRDefault="00056780" w:rsidP="00EC5E14">
      <w:pPr>
        <w:snapToGrid w:val="0"/>
        <w:spacing w:after="156" w:line="360" w:lineRule="auto"/>
        <w:ind w:firstLineChars="196" w:firstLine="472"/>
        <w:rPr>
          <w:color w:val="000000"/>
          <w:sz w:val="24"/>
          <w:szCs w:val="24"/>
        </w:rPr>
      </w:pPr>
      <w:r>
        <w:rPr>
          <w:b/>
          <w:bCs/>
          <w:color w:val="000000"/>
          <w:sz w:val="24"/>
          <w:szCs w:val="24"/>
        </w:rPr>
        <w:t>后续研究进展：</w:t>
      </w:r>
      <w:r>
        <w:rPr>
          <w:color w:val="000000"/>
          <w:sz w:val="24"/>
          <w:szCs w:val="24"/>
        </w:rPr>
        <w:t>负责人既往研究项目已建立</w:t>
      </w:r>
      <w:r>
        <w:rPr>
          <w:color w:val="000000"/>
          <w:sz w:val="24"/>
          <w:szCs w:val="24"/>
        </w:rPr>
        <w:t>AN</w:t>
      </w:r>
      <w:r>
        <w:rPr>
          <w:color w:val="000000"/>
          <w:sz w:val="24"/>
          <w:szCs w:val="24"/>
        </w:rPr>
        <w:t>患者的纵向影像学和临床症状数据库，结果提示</w:t>
      </w:r>
      <w:r>
        <w:rPr>
          <w:color w:val="000000"/>
          <w:sz w:val="24"/>
          <w:szCs w:val="24"/>
        </w:rPr>
        <w:t>AN</w:t>
      </w:r>
      <w:r>
        <w:rPr>
          <w:color w:val="000000"/>
          <w:sz w:val="24"/>
          <w:szCs w:val="24"/>
        </w:rPr>
        <w:t>患者多个脑区发生结构和功能异常，其中</w:t>
      </w:r>
      <w:r>
        <w:rPr>
          <w:color w:val="000000"/>
          <w:sz w:val="24"/>
          <w:szCs w:val="24"/>
        </w:rPr>
        <w:t>ACC</w:t>
      </w:r>
      <w:r>
        <w:rPr>
          <w:color w:val="000000"/>
          <w:sz w:val="24"/>
          <w:szCs w:val="24"/>
        </w:rPr>
        <w:t>为最核心的异常脑区之一。</w:t>
      </w:r>
      <w:r>
        <w:rPr>
          <w:color w:val="000000"/>
          <w:sz w:val="24"/>
          <w:szCs w:val="24"/>
        </w:rPr>
        <w:t>ACC</w:t>
      </w:r>
      <w:r>
        <w:rPr>
          <w:color w:val="000000"/>
          <w:sz w:val="24"/>
          <w:szCs w:val="24"/>
        </w:rPr>
        <w:t>在</w:t>
      </w:r>
      <w:r>
        <w:rPr>
          <w:color w:val="000000"/>
          <w:sz w:val="24"/>
          <w:szCs w:val="24"/>
        </w:rPr>
        <w:t>AN</w:t>
      </w:r>
      <w:r>
        <w:rPr>
          <w:color w:val="000000"/>
          <w:sz w:val="24"/>
          <w:szCs w:val="24"/>
        </w:rPr>
        <w:t>患者中的异常包括体积降低、抑制控制任务时激活异常等，已提示其可能在</w:t>
      </w:r>
      <w:r>
        <w:rPr>
          <w:color w:val="000000"/>
          <w:sz w:val="24"/>
          <w:szCs w:val="24"/>
        </w:rPr>
        <w:t>AN</w:t>
      </w:r>
      <w:r>
        <w:rPr>
          <w:color w:val="000000"/>
          <w:sz w:val="24"/>
          <w:szCs w:val="24"/>
        </w:rPr>
        <w:t>发病中的关键作用以及作为干预靶点的可能性。</w:t>
      </w:r>
    </w:p>
    <w:p w14:paraId="66D05710" w14:textId="77777777" w:rsidR="00863EFC" w:rsidRDefault="00056780" w:rsidP="00EC5E14">
      <w:pPr>
        <w:snapToGrid w:val="0"/>
        <w:spacing w:after="156" w:line="360" w:lineRule="auto"/>
        <w:ind w:firstLineChars="196" w:firstLine="472"/>
        <w:rPr>
          <w:color w:val="000000"/>
          <w:sz w:val="24"/>
          <w:szCs w:val="24"/>
        </w:rPr>
      </w:pPr>
      <w:r>
        <w:rPr>
          <w:b/>
          <w:bCs/>
          <w:color w:val="000000"/>
          <w:sz w:val="24"/>
          <w:szCs w:val="24"/>
        </w:rPr>
        <w:t>与申请本项目的关系：</w:t>
      </w:r>
      <w:r>
        <w:rPr>
          <w:color w:val="000000"/>
          <w:sz w:val="24"/>
          <w:szCs w:val="24"/>
        </w:rPr>
        <w:t>根据既往研究线索，本项目以</w:t>
      </w:r>
      <w:r>
        <w:rPr>
          <w:color w:val="000000"/>
          <w:sz w:val="24"/>
          <w:szCs w:val="24"/>
        </w:rPr>
        <w:t>AN</w:t>
      </w:r>
      <w:r>
        <w:rPr>
          <w:color w:val="000000"/>
          <w:sz w:val="24"/>
          <w:szCs w:val="24"/>
        </w:rPr>
        <w:t>患者的</w:t>
      </w:r>
      <w:r>
        <w:rPr>
          <w:color w:val="000000"/>
          <w:sz w:val="24"/>
          <w:szCs w:val="24"/>
        </w:rPr>
        <w:t>ACC</w:t>
      </w:r>
      <w:r>
        <w:rPr>
          <w:color w:val="000000"/>
          <w:sz w:val="24"/>
          <w:szCs w:val="24"/>
        </w:rPr>
        <w:t>活动异常为切入点，结合患者的临床症状、心理学量表及</w:t>
      </w:r>
      <w:r>
        <w:rPr>
          <w:color w:val="000000"/>
          <w:sz w:val="24"/>
          <w:szCs w:val="24"/>
        </w:rPr>
        <w:t>fMRI</w:t>
      </w:r>
      <w:r>
        <w:rPr>
          <w:color w:val="000000"/>
          <w:sz w:val="24"/>
          <w:szCs w:val="24"/>
        </w:rPr>
        <w:t>任务态检查，通过团体</w:t>
      </w:r>
      <w:r>
        <w:rPr>
          <w:color w:val="000000"/>
          <w:sz w:val="24"/>
          <w:szCs w:val="24"/>
        </w:rPr>
        <w:t>CBT</w:t>
      </w:r>
      <w:r>
        <w:rPr>
          <w:color w:val="000000"/>
          <w:sz w:val="24"/>
          <w:szCs w:val="24"/>
        </w:rPr>
        <w:t>治疗联合以</w:t>
      </w:r>
      <w:r>
        <w:rPr>
          <w:color w:val="000000"/>
          <w:sz w:val="24"/>
          <w:szCs w:val="24"/>
        </w:rPr>
        <w:t>ACC</w:t>
      </w:r>
      <w:r>
        <w:rPr>
          <w:color w:val="000000"/>
          <w:sz w:val="24"/>
          <w:szCs w:val="24"/>
        </w:rPr>
        <w:t>为靶点的</w:t>
      </w:r>
      <w:proofErr w:type="spellStart"/>
      <w:r>
        <w:rPr>
          <w:color w:val="000000"/>
          <w:sz w:val="24"/>
          <w:szCs w:val="24"/>
        </w:rPr>
        <w:t>dTMS</w:t>
      </w:r>
      <w:proofErr w:type="spellEnd"/>
      <w:r>
        <w:rPr>
          <w:color w:val="000000"/>
          <w:sz w:val="24"/>
          <w:szCs w:val="24"/>
        </w:rPr>
        <w:t>技术干预</w:t>
      </w:r>
      <w:r>
        <w:rPr>
          <w:color w:val="000000"/>
          <w:sz w:val="24"/>
          <w:szCs w:val="24"/>
        </w:rPr>
        <w:t>AN</w:t>
      </w:r>
      <w:r>
        <w:rPr>
          <w:color w:val="000000"/>
          <w:sz w:val="24"/>
          <w:szCs w:val="24"/>
        </w:rPr>
        <w:t>患者</w:t>
      </w:r>
      <w:r>
        <w:rPr>
          <w:color w:val="000000"/>
          <w:sz w:val="24"/>
          <w:szCs w:val="24"/>
        </w:rPr>
        <w:t>,</w:t>
      </w:r>
      <w:r>
        <w:rPr>
          <w:color w:val="000000"/>
          <w:sz w:val="24"/>
          <w:szCs w:val="24"/>
        </w:rPr>
        <w:t>明确疗效，并从治疗角度</w:t>
      </w:r>
      <w:r>
        <w:rPr>
          <w:color w:val="000000"/>
          <w:kern w:val="0"/>
          <w:sz w:val="24"/>
          <w:szCs w:val="24"/>
        </w:rPr>
        <w:t>验证</w:t>
      </w:r>
      <w:r>
        <w:rPr>
          <w:color w:val="000000"/>
          <w:sz w:val="24"/>
          <w:szCs w:val="24"/>
        </w:rPr>
        <w:t>AN</w:t>
      </w:r>
      <w:r>
        <w:rPr>
          <w:color w:val="000000"/>
          <w:sz w:val="24"/>
          <w:szCs w:val="24"/>
        </w:rPr>
        <w:t>患者</w:t>
      </w:r>
      <w:r>
        <w:rPr>
          <w:color w:val="000000"/>
          <w:sz w:val="24"/>
          <w:szCs w:val="24"/>
        </w:rPr>
        <w:t>“ACC</w:t>
      </w:r>
      <w:r>
        <w:rPr>
          <w:color w:val="000000"/>
          <w:sz w:val="24"/>
          <w:szCs w:val="24"/>
        </w:rPr>
        <w:t>活动异常</w:t>
      </w:r>
      <w:r>
        <w:rPr>
          <w:color w:val="000000"/>
          <w:sz w:val="24"/>
          <w:szCs w:val="24"/>
        </w:rPr>
        <w:t>”</w:t>
      </w:r>
      <w:r>
        <w:rPr>
          <w:color w:val="000000"/>
          <w:sz w:val="24"/>
          <w:szCs w:val="24"/>
        </w:rPr>
        <w:t>假说，</w:t>
      </w:r>
      <w:r>
        <w:rPr>
          <w:color w:val="000000"/>
          <w:kern w:val="0"/>
          <w:sz w:val="24"/>
          <w:szCs w:val="24"/>
        </w:rPr>
        <w:t>为</w:t>
      </w:r>
      <w:r>
        <w:rPr>
          <w:color w:val="000000"/>
          <w:kern w:val="0"/>
          <w:sz w:val="24"/>
          <w:szCs w:val="24"/>
        </w:rPr>
        <w:t>AN</w:t>
      </w:r>
      <w:r>
        <w:rPr>
          <w:color w:val="000000"/>
          <w:kern w:val="0"/>
          <w:sz w:val="24"/>
          <w:szCs w:val="24"/>
        </w:rPr>
        <w:t>的精准治疗、疗效预测提供科学依据。</w:t>
      </w:r>
    </w:p>
    <w:p w14:paraId="61A8F061" w14:textId="77777777" w:rsidR="00863EFC" w:rsidRDefault="00056780" w:rsidP="00EC5E14">
      <w:pPr>
        <w:snapToGrid w:val="0"/>
        <w:spacing w:after="156" w:line="360" w:lineRule="auto"/>
        <w:ind w:firstLineChars="196" w:firstLine="472"/>
        <w:rPr>
          <w:b/>
          <w:bCs/>
          <w:color w:val="000000"/>
          <w:sz w:val="24"/>
          <w:szCs w:val="24"/>
        </w:rPr>
      </w:pPr>
      <w:r>
        <w:rPr>
          <w:b/>
          <w:bCs/>
          <w:color w:val="000000"/>
          <w:sz w:val="24"/>
          <w:szCs w:val="24"/>
        </w:rPr>
        <w:t>(4)</w:t>
      </w:r>
      <w:r>
        <w:rPr>
          <w:b/>
          <w:bCs/>
          <w:color w:val="000000"/>
          <w:sz w:val="24"/>
          <w:szCs w:val="24"/>
        </w:rPr>
        <w:t>已结题项目研究工作总结摘要</w:t>
      </w:r>
    </w:p>
    <w:p w14:paraId="291AA4D6" w14:textId="77777777" w:rsidR="00863EFC" w:rsidRDefault="00056780" w:rsidP="00EC5E14">
      <w:pPr>
        <w:snapToGrid w:val="0"/>
        <w:spacing w:line="360" w:lineRule="auto"/>
        <w:ind w:firstLineChars="200" w:firstLine="480"/>
        <w:jc w:val="left"/>
        <w:rPr>
          <w:color w:val="333333"/>
          <w:sz w:val="24"/>
          <w:szCs w:val="24"/>
        </w:rPr>
      </w:pPr>
      <w:r>
        <w:rPr>
          <w:color w:val="000000"/>
          <w:sz w:val="24"/>
          <w:szCs w:val="24"/>
        </w:rPr>
        <w:t>本项目基于假设详细考察了</w:t>
      </w:r>
      <w:r>
        <w:rPr>
          <w:color w:val="000000"/>
          <w:sz w:val="24"/>
          <w:szCs w:val="24"/>
        </w:rPr>
        <w:t>AN</w:t>
      </w:r>
      <w:r>
        <w:rPr>
          <w:color w:val="000000"/>
          <w:sz w:val="24"/>
          <w:szCs w:val="24"/>
        </w:rPr>
        <w:t>患者抑制控制功能，明确了</w:t>
      </w:r>
      <w:r>
        <w:rPr>
          <w:color w:val="000000"/>
          <w:sz w:val="24"/>
          <w:szCs w:val="24"/>
        </w:rPr>
        <w:t>AN</w:t>
      </w:r>
      <w:r>
        <w:rPr>
          <w:color w:val="000000"/>
          <w:sz w:val="24"/>
          <w:szCs w:val="24"/>
        </w:rPr>
        <w:t>患者抑制控制功能缺陷这一核心病理缺陷，并对其潜在的脑机制进行了阐述。这些发现佐证了</w:t>
      </w:r>
      <w:r>
        <w:rPr>
          <w:color w:val="000000"/>
          <w:sz w:val="24"/>
          <w:szCs w:val="24"/>
        </w:rPr>
        <w:t>AN</w:t>
      </w:r>
      <w:r>
        <w:rPr>
          <w:color w:val="000000"/>
          <w:sz w:val="24"/>
          <w:szCs w:val="24"/>
        </w:rPr>
        <w:t>患者的核心异常特质及脑功能异常，可作为后续研究的关注点和干预靶点。</w:t>
      </w:r>
    </w:p>
    <w:p w14:paraId="7E327949" w14:textId="01E7D2B9" w:rsidR="00863EFC" w:rsidRDefault="00056780" w:rsidP="00EC5E14">
      <w:pPr>
        <w:snapToGrid w:val="0"/>
        <w:spacing w:after="156" w:line="360" w:lineRule="auto"/>
        <w:ind w:firstLineChars="196" w:firstLine="470"/>
        <w:rPr>
          <w:color w:val="000000"/>
          <w:sz w:val="24"/>
          <w:szCs w:val="24"/>
        </w:rPr>
      </w:pPr>
      <w:r>
        <w:rPr>
          <w:color w:val="000000"/>
          <w:sz w:val="24"/>
          <w:szCs w:val="24"/>
        </w:rPr>
        <w:t>基于本项目资助，负责人建立了国内领先的神经性厌食</w:t>
      </w:r>
      <w:r w:rsidR="009D43E2">
        <w:rPr>
          <w:rFonts w:hint="eastAsia"/>
          <w:color w:val="000000"/>
          <w:sz w:val="24"/>
          <w:szCs w:val="24"/>
        </w:rPr>
        <w:t>(</w:t>
      </w:r>
      <w:r>
        <w:rPr>
          <w:color w:val="000000"/>
          <w:sz w:val="24"/>
          <w:szCs w:val="24"/>
        </w:rPr>
        <w:t>AN</w:t>
      </w:r>
      <w:r w:rsidR="009D43E2">
        <w:rPr>
          <w:color w:val="000000"/>
          <w:sz w:val="24"/>
          <w:szCs w:val="24"/>
        </w:rPr>
        <w:t>)</w:t>
      </w:r>
      <w:r>
        <w:rPr>
          <w:color w:val="000000"/>
          <w:sz w:val="24"/>
          <w:szCs w:val="24"/>
        </w:rPr>
        <w:t>患者的影像、遗传和临床指标队列数据库。目前影像学数据库内包括</w:t>
      </w:r>
      <w:r>
        <w:rPr>
          <w:color w:val="000000"/>
          <w:sz w:val="24"/>
          <w:szCs w:val="24"/>
        </w:rPr>
        <w:t>AN</w:t>
      </w:r>
      <w:r>
        <w:rPr>
          <w:color w:val="000000"/>
          <w:sz w:val="24"/>
          <w:szCs w:val="24"/>
        </w:rPr>
        <w:t>患者影像数据</w:t>
      </w:r>
      <w:r>
        <w:rPr>
          <w:color w:val="000000"/>
          <w:sz w:val="24"/>
          <w:szCs w:val="24"/>
        </w:rPr>
        <w:t>167</w:t>
      </w:r>
      <w:r>
        <w:rPr>
          <w:color w:val="000000"/>
          <w:sz w:val="24"/>
          <w:szCs w:val="24"/>
        </w:rPr>
        <w:t>例，</w:t>
      </w:r>
      <w:r>
        <w:rPr>
          <w:color w:val="000000"/>
          <w:sz w:val="24"/>
          <w:szCs w:val="24"/>
        </w:rPr>
        <w:lastRenderedPageBreak/>
        <w:t>其中，限制型神经性厌食</w:t>
      </w:r>
      <w:r w:rsidR="009D43E2">
        <w:rPr>
          <w:rFonts w:hint="eastAsia"/>
          <w:color w:val="000000"/>
          <w:sz w:val="24"/>
          <w:szCs w:val="24"/>
        </w:rPr>
        <w:t>(</w:t>
      </w:r>
      <w:r>
        <w:rPr>
          <w:color w:val="000000"/>
          <w:sz w:val="24"/>
          <w:szCs w:val="24"/>
        </w:rPr>
        <w:t>AN-R</w:t>
      </w:r>
      <w:r w:rsidR="009D43E2">
        <w:rPr>
          <w:color w:val="000000"/>
          <w:sz w:val="24"/>
          <w:szCs w:val="24"/>
        </w:rPr>
        <w:t>)</w:t>
      </w:r>
      <w:r>
        <w:rPr>
          <w:color w:val="000000"/>
          <w:sz w:val="24"/>
          <w:szCs w:val="24"/>
        </w:rPr>
        <w:t>108</w:t>
      </w:r>
      <w:r>
        <w:rPr>
          <w:color w:val="000000"/>
          <w:sz w:val="24"/>
          <w:szCs w:val="24"/>
        </w:rPr>
        <w:t>例，暴食</w:t>
      </w:r>
      <w:r>
        <w:rPr>
          <w:color w:val="000000"/>
          <w:sz w:val="24"/>
          <w:szCs w:val="24"/>
        </w:rPr>
        <w:t>-</w:t>
      </w:r>
      <w:r>
        <w:rPr>
          <w:color w:val="000000"/>
          <w:sz w:val="24"/>
          <w:szCs w:val="24"/>
        </w:rPr>
        <w:t>清除型神经性厌食</w:t>
      </w:r>
      <w:r w:rsidR="009D43E2">
        <w:rPr>
          <w:rFonts w:hint="eastAsia"/>
          <w:color w:val="000000"/>
          <w:sz w:val="24"/>
          <w:szCs w:val="24"/>
        </w:rPr>
        <w:t>(</w:t>
      </w:r>
      <w:r>
        <w:rPr>
          <w:color w:val="000000"/>
          <w:sz w:val="24"/>
          <w:szCs w:val="24"/>
        </w:rPr>
        <w:t>AN-BP</w:t>
      </w:r>
      <w:r w:rsidR="009D43E2">
        <w:rPr>
          <w:color w:val="000000"/>
          <w:sz w:val="24"/>
          <w:szCs w:val="24"/>
        </w:rPr>
        <w:t>)</w:t>
      </w:r>
      <w:r>
        <w:rPr>
          <w:color w:val="000000"/>
          <w:sz w:val="24"/>
          <w:szCs w:val="24"/>
        </w:rPr>
        <w:t>59</w:t>
      </w:r>
      <w:r>
        <w:rPr>
          <w:color w:val="000000"/>
          <w:sz w:val="24"/>
          <w:szCs w:val="24"/>
        </w:rPr>
        <w:t>例，同时包括</w:t>
      </w:r>
      <w:r>
        <w:rPr>
          <w:color w:val="000000"/>
          <w:sz w:val="24"/>
          <w:szCs w:val="24"/>
        </w:rPr>
        <w:t>52</w:t>
      </w:r>
      <w:r>
        <w:rPr>
          <w:color w:val="000000"/>
          <w:sz w:val="24"/>
          <w:szCs w:val="24"/>
        </w:rPr>
        <w:t>例健康对照</w:t>
      </w:r>
      <w:r w:rsidR="009D43E2">
        <w:rPr>
          <w:rFonts w:hint="eastAsia"/>
          <w:color w:val="000000"/>
          <w:sz w:val="24"/>
          <w:szCs w:val="24"/>
        </w:rPr>
        <w:t>(</w:t>
      </w:r>
      <w:r>
        <w:rPr>
          <w:color w:val="000000"/>
          <w:sz w:val="24"/>
          <w:szCs w:val="24"/>
        </w:rPr>
        <w:t>HC</w:t>
      </w:r>
      <w:r w:rsidR="009D43E2">
        <w:rPr>
          <w:color w:val="000000"/>
          <w:sz w:val="24"/>
          <w:szCs w:val="24"/>
        </w:rPr>
        <w:t>)</w:t>
      </w:r>
      <w:r>
        <w:rPr>
          <w:color w:val="000000"/>
          <w:sz w:val="24"/>
          <w:szCs w:val="24"/>
        </w:rPr>
        <w:t>。数据集模态包括高清结构像</w:t>
      </w:r>
      <w:r w:rsidR="009D43E2">
        <w:rPr>
          <w:rFonts w:hint="eastAsia"/>
          <w:color w:val="000000"/>
          <w:sz w:val="24"/>
          <w:szCs w:val="24"/>
        </w:rPr>
        <w:t>(</w:t>
      </w:r>
      <w:r>
        <w:rPr>
          <w:color w:val="000000"/>
          <w:sz w:val="24"/>
          <w:szCs w:val="24"/>
        </w:rPr>
        <w:t>T1</w:t>
      </w:r>
      <w:r w:rsidR="009D43E2">
        <w:rPr>
          <w:color w:val="000000"/>
          <w:sz w:val="24"/>
          <w:szCs w:val="24"/>
        </w:rPr>
        <w:t>)</w:t>
      </w:r>
      <w:r>
        <w:rPr>
          <w:color w:val="000000"/>
          <w:sz w:val="24"/>
          <w:szCs w:val="24"/>
        </w:rPr>
        <w:t>、静息态功能磁共振</w:t>
      </w:r>
      <w:r w:rsidR="009D43E2">
        <w:rPr>
          <w:rFonts w:hint="eastAsia"/>
          <w:color w:val="000000"/>
          <w:sz w:val="24"/>
          <w:szCs w:val="24"/>
        </w:rPr>
        <w:t>(</w:t>
      </w:r>
      <w:r>
        <w:rPr>
          <w:color w:val="000000"/>
          <w:sz w:val="24"/>
          <w:szCs w:val="24"/>
        </w:rPr>
        <w:t>Resting-state</w:t>
      </w:r>
      <w:r w:rsidR="009D43E2">
        <w:rPr>
          <w:color w:val="000000"/>
          <w:sz w:val="24"/>
          <w:szCs w:val="24"/>
        </w:rPr>
        <w:t xml:space="preserve"> </w:t>
      </w:r>
      <w:r>
        <w:rPr>
          <w:color w:val="000000"/>
          <w:sz w:val="24"/>
          <w:szCs w:val="24"/>
        </w:rPr>
        <w:t>fMRI</w:t>
      </w:r>
      <w:r w:rsidR="009D43E2">
        <w:rPr>
          <w:color w:val="000000"/>
          <w:sz w:val="24"/>
          <w:szCs w:val="24"/>
        </w:rPr>
        <w:t>)</w:t>
      </w:r>
      <w:r>
        <w:rPr>
          <w:color w:val="000000"/>
          <w:sz w:val="24"/>
          <w:szCs w:val="24"/>
        </w:rPr>
        <w:t>、弥散张量成像</w:t>
      </w:r>
      <w:r w:rsidR="009D43E2">
        <w:rPr>
          <w:rFonts w:hint="eastAsia"/>
          <w:color w:val="000000"/>
          <w:sz w:val="24"/>
          <w:szCs w:val="24"/>
        </w:rPr>
        <w:t>(</w:t>
      </w:r>
      <w:r>
        <w:rPr>
          <w:color w:val="000000"/>
          <w:sz w:val="24"/>
          <w:szCs w:val="24"/>
        </w:rPr>
        <w:t>DTI</w:t>
      </w:r>
      <w:r w:rsidR="009D43E2">
        <w:rPr>
          <w:color w:val="000000"/>
          <w:sz w:val="24"/>
          <w:szCs w:val="24"/>
        </w:rPr>
        <w:t>)</w:t>
      </w:r>
      <w:r>
        <w:rPr>
          <w:color w:val="000000"/>
          <w:sz w:val="24"/>
          <w:szCs w:val="24"/>
        </w:rPr>
        <w:t>、</w:t>
      </w:r>
      <w:r>
        <w:rPr>
          <w:color w:val="000000"/>
          <w:sz w:val="24"/>
          <w:szCs w:val="24"/>
        </w:rPr>
        <w:t>SSRT</w:t>
      </w:r>
      <w:r>
        <w:rPr>
          <w:color w:val="000000"/>
          <w:sz w:val="24"/>
          <w:szCs w:val="24"/>
        </w:rPr>
        <w:t>任务态功能磁共振</w:t>
      </w:r>
      <w:r w:rsidR="009D43E2">
        <w:rPr>
          <w:rFonts w:hint="eastAsia"/>
          <w:color w:val="000000"/>
          <w:sz w:val="24"/>
          <w:szCs w:val="24"/>
        </w:rPr>
        <w:t>(</w:t>
      </w:r>
      <w:r>
        <w:rPr>
          <w:color w:val="000000"/>
          <w:sz w:val="24"/>
          <w:szCs w:val="24"/>
        </w:rPr>
        <w:t>task-fMRI</w:t>
      </w:r>
      <w:r>
        <w:rPr>
          <w:color w:val="000000"/>
          <w:sz w:val="24"/>
          <w:szCs w:val="24"/>
        </w:rPr>
        <w:t>）等。遗传学数据库</w:t>
      </w:r>
      <w:r w:rsidR="009D43E2">
        <w:rPr>
          <w:rFonts w:hint="eastAsia"/>
          <w:color w:val="000000"/>
          <w:sz w:val="24"/>
          <w:szCs w:val="24"/>
        </w:rPr>
        <w:t>(</w:t>
      </w:r>
      <w:r>
        <w:rPr>
          <w:color w:val="000000"/>
          <w:sz w:val="24"/>
          <w:szCs w:val="24"/>
        </w:rPr>
        <w:t>DNA</w:t>
      </w:r>
      <w:r w:rsidR="009D43E2">
        <w:rPr>
          <w:color w:val="000000"/>
          <w:sz w:val="24"/>
          <w:szCs w:val="24"/>
        </w:rPr>
        <w:t>)</w:t>
      </w:r>
      <w:r>
        <w:rPr>
          <w:color w:val="000000"/>
          <w:sz w:val="24"/>
          <w:szCs w:val="24"/>
        </w:rPr>
        <w:t>包括</w:t>
      </w:r>
      <w:r>
        <w:rPr>
          <w:color w:val="000000"/>
          <w:sz w:val="24"/>
          <w:szCs w:val="24"/>
        </w:rPr>
        <w:t>AN-R77</w:t>
      </w:r>
      <w:r>
        <w:rPr>
          <w:color w:val="000000"/>
          <w:sz w:val="24"/>
          <w:szCs w:val="24"/>
        </w:rPr>
        <w:t>例，</w:t>
      </w:r>
      <w:r>
        <w:rPr>
          <w:color w:val="000000"/>
          <w:sz w:val="24"/>
          <w:szCs w:val="24"/>
        </w:rPr>
        <w:t>AN-BP33</w:t>
      </w:r>
      <w:r>
        <w:rPr>
          <w:color w:val="000000"/>
          <w:sz w:val="24"/>
          <w:szCs w:val="24"/>
        </w:rPr>
        <w:t>例，</w:t>
      </w:r>
      <w:r>
        <w:rPr>
          <w:color w:val="000000"/>
          <w:sz w:val="24"/>
          <w:szCs w:val="24"/>
        </w:rPr>
        <w:t>HC75</w:t>
      </w:r>
      <w:r>
        <w:rPr>
          <w:color w:val="000000"/>
          <w:sz w:val="24"/>
          <w:szCs w:val="24"/>
        </w:rPr>
        <w:t>例，已达到目标要求。这一数据库的建立为后续探索进食障碍发病机制、建立</w:t>
      </w:r>
      <w:r>
        <w:rPr>
          <w:color w:val="000000"/>
          <w:sz w:val="24"/>
          <w:szCs w:val="24"/>
        </w:rPr>
        <w:t>AN</w:t>
      </w:r>
      <w:r>
        <w:rPr>
          <w:color w:val="000000"/>
          <w:sz w:val="24"/>
          <w:szCs w:val="24"/>
        </w:rPr>
        <w:t>患者的生物数据库一般性常模、寻找</w:t>
      </w:r>
      <w:r>
        <w:rPr>
          <w:color w:val="000000"/>
          <w:sz w:val="24"/>
          <w:szCs w:val="24"/>
        </w:rPr>
        <w:t>AN</w:t>
      </w:r>
      <w:r>
        <w:rPr>
          <w:color w:val="000000"/>
          <w:sz w:val="24"/>
          <w:szCs w:val="24"/>
        </w:rPr>
        <w:t>潜在的新型治疗方法具有重要意义。</w:t>
      </w:r>
    </w:p>
    <w:p w14:paraId="7163D3A9" w14:textId="77777777" w:rsidR="00863EFC" w:rsidRDefault="00056780" w:rsidP="00EC5E14">
      <w:pPr>
        <w:snapToGrid w:val="0"/>
        <w:spacing w:after="156" w:line="360" w:lineRule="auto"/>
        <w:ind w:firstLineChars="196" w:firstLine="472"/>
        <w:rPr>
          <w:b/>
          <w:bCs/>
          <w:color w:val="000000"/>
          <w:sz w:val="24"/>
          <w:szCs w:val="24"/>
        </w:rPr>
      </w:pPr>
      <w:r>
        <w:rPr>
          <w:b/>
          <w:bCs/>
          <w:color w:val="000000"/>
          <w:sz w:val="24"/>
          <w:szCs w:val="24"/>
        </w:rPr>
        <w:t>(5)</w:t>
      </w:r>
      <w:r>
        <w:rPr>
          <w:b/>
          <w:bCs/>
          <w:color w:val="000000"/>
          <w:sz w:val="24"/>
          <w:szCs w:val="24"/>
        </w:rPr>
        <w:t>已结题项目相关成果目录</w:t>
      </w:r>
    </w:p>
    <w:p w14:paraId="1DBBFB33"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 xml:space="preserve">Yue L; Tang Y; Kang Q; Wang Q; Wang J*; </w:t>
      </w:r>
      <w:r>
        <w:rPr>
          <w:rFonts w:ascii="Times New Roman" w:hAnsi="Times New Roman" w:cs="Times New Roman"/>
          <w:b/>
          <w:bCs/>
          <w:color w:val="000000"/>
        </w:rPr>
        <w:t>Chen J</w:t>
      </w:r>
      <w:r>
        <w:rPr>
          <w:rFonts w:ascii="Times New Roman" w:hAnsi="Times New Roman" w:cs="Times New Roman"/>
          <w:color w:val="000000"/>
        </w:rPr>
        <w:t xml:space="preserve">*; Deficits in response inhibition on varied levels of demand load in anorexia nervosa: an event-related potentials study, </w:t>
      </w:r>
      <w:r>
        <w:rPr>
          <w:rFonts w:ascii="Times New Roman" w:hAnsi="Times New Roman" w:cs="Times New Roman"/>
          <w:i/>
          <w:iCs/>
          <w:color w:val="000000"/>
        </w:rPr>
        <w:t xml:space="preserve">Eat Weight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2018, Aug 28. doi:10.1007/s40519-018-0558-2.</w:t>
      </w:r>
    </w:p>
    <w:p w14:paraId="4FA0904B"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 xml:space="preserve">Yue Ling; Wang </w:t>
      </w:r>
      <w:proofErr w:type="spellStart"/>
      <w:r>
        <w:rPr>
          <w:rFonts w:ascii="Times New Roman" w:hAnsi="Times New Roman" w:cs="Times New Roman"/>
          <w:color w:val="000000"/>
        </w:rPr>
        <w:t>Yib</w:t>
      </w:r>
      <w:proofErr w:type="spellEnd"/>
      <w:r>
        <w:rPr>
          <w:rFonts w:ascii="Times New Roman" w:hAnsi="Times New Roman" w:cs="Times New Roman"/>
          <w:color w:val="000000"/>
        </w:rPr>
        <w:t xml:space="preserve">; Walter H. </w:t>
      </w:r>
      <w:proofErr w:type="spellStart"/>
      <w:r>
        <w:rPr>
          <w:rFonts w:ascii="Times New Roman" w:hAnsi="Times New Roman" w:cs="Times New Roman"/>
          <w:color w:val="000000"/>
        </w:rPr>
        <w:t>Kayec</w:t>
      </w:r>
      <w:proofErr w:type="spellEnd"/>
      <w:r>
        <w:rPr>
          <w:rFonts w:ascii="Times New Roman" w:hAnsi="Times New Roman" w:cs="Times New Roman"/>
          <w:color w:val="000000"/>
        </w:rPr>
        <w:t xml:space="preserve">; Kang </w:t>
      </w:r>
      <w:proofErr w:type="spellStart"/>
      <w:r>
        <w:rPr>
          <w:rFonts w:ascii="Times New Roman" w:hAnsi="Times New Roman" w:cs="Times New Roman"/>
          <w:color w:val="000000"/>
        </w:rPr>
        <w:t>Qinga</w:t>
      </w:r>
      <w:proofErr w:type="spellEnd"/>
      <w:r>
        <w:rPr>
          <w:rFonts w:ascii="Times New Roman" w:hAnsi="Times New Roman" w:cs="Times New Roman"/>
          <w:color w:val="000000"/>
        </w:rPr>
        <w:t>; Huang Jia-</w:t>
      </w:r>
      <w:proofErr w:type="spellStart"/>
      <w:r>
        <w:rPr>
          <w:rFonts w:ascii="Times New Roman" w:hAnsi="Times New Roman" w:cs="Times New Roman"/>
          <w:color w:val="000000"/>
        </w:rPr>
        <w:t>bina</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CheungEric</w:t>
      </w:r>
      <w:proofErr w:type="spellEnd"/>
      <w:r>
        <w:rPr>
          <w:rFonts w:ascii="Times New Roman" w:hAnsi="Times New Roman" w:cs="Times New Roman"/>
          <w:color w:val="000000"/>
        </w:rPr>
        <w:t xml:space="preserve"> F.C.; Xiao Shi-</w:t>
      </w:r>
      <w:proofErr w:type="spellStart"/>
      <w:r>
        <w:rPr>
          <w:rFonts w:ascii="Times New Roman" w:hAnsi="Times New Roman" w:cs="Times New Roman"/>
          <w:color w:val="000000"/>
        </w:rPr>
        <w:t>fua</w:t>
      </w:r>
      <w:proofErr w:type="spellEnd"/>
      <w:r>
        <w:rPr>
          <w:rFonts w:ascii="Times New Roman" w:hAnsi="Times New Roman" w:cs="Times New Roman"/>
          <w:color w:val="000000"/>
        </w:rPr>
        <w:t xml:space="preserve">; Wang </w:t>
      </w:r>
      <w:proofErr w:type="spellStart"/>
      <w:r>
        <w:rPr>
          <w:rFonts w:ascii="Times New Roman" w:hAnsi="Times New Roman" w:cs="Times New Roman"/>
          <w:color w:val="000000"/>
        </w:rPr>
        <w:t>Zhena</w:t>
      </w:r>
      <w:proofErr w:type="spellEnd"/>
      <w:r>
        <w:rPr>
          <w:rFonts w:ascii="Times New Roman" w:hAnsi="Times New Roman" w:cs="Times New Roman"/>
          <w:color w:val="000000"/>
        </w:rPr>
        <w:t xml:space="preserve">; </w:t>
      </w:r>
      <w:r>
        <w:rPr>
          <w:rFonts w:ascii="Times New Roman" w:hAnsi="Times New Roman" w:cs="Times New Roman"/>
          <w:b/>
          <w:bCs/>
          <w:color w:val="000000"/>
        </w:rPr>
        <w:t xml:space="preserve">Chen </w:t>
      </w:r>
      <w:proofErr w:type="spellStart"/>
      <w:r>
        <w:rPr>
          <w:rFonts w:ascii="Times New Roman" w:hAnsi="Times New Roman" w:cs="Times New Roman"/>
          <w:b/>
          <w:bCs/>
          <w:color w:val="000000"/>
        </w:rPr>
        <w:t>Jue</w:t>
      </w:r>
      <w:proofErr w:type="spellEnd"/>
      <w:r>
        <w:rPr>
          <w:rFonts w:ascii="Times New Roman" w:hAnsi="Times New Roman" w:cs="Times New Roman"/>
          <w:color w:val="000000"/>
        </w:rPr>
        <w:t xml:space="preserve">*; Chan Raymond C.K*; Structural alterations in the caudate nucleus and precuneus in un-medicated anorexia nervosa patients, </w:t>
      </w:r>
      <w:r>
        <w:rPr>
          <w:rFonts w:ascii="Times New Roman" w:hAnsi="Times New Roman" w:cs="Times New Roman"/>
          <w:i/>
          <w:iCs/>
          <w:color w:val="000000"/>
        </w:rPr>
        <w:t>Psychiatry Research: Neuroimaging</w:t>
      </w:r>
      <w:r>
        <w:rPr>
          <w:rFonts w:ascii="Times New Roman" w:hAnsi="Times New Roman" w:cs="Times New Roman"/>
          <w:color w:val="000000"/>
        </w:rPr>
        <w:t>, 2018 Nov 30, 281:12-18.</w:t>
      </w:r>
    </w:p>
    <w:p w14:paraId="5DCC72FF"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李亚</w:t>
      </w:r>
      <w:r>
        <w:rPr>
          <w:rFonts w:ascii="Times New Roman" w:hAnsi="Times New Roman" w:cs="Times New Roman"/>
          <w:color w:val="000000"/>
        </w:rPr>
        <w:t xml:space="preserve">; </w:t>
      </w:r>
      <w:r>
        <w:rPr>
          <w:rFonts w:ascii="Times New Roman" w:hAnsi="Times New Roman" w:cs="Times New Roman"/>
          <w:color w:val="000000"/>
        </w:rPr>
        <w:t>亢清</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神经性厌食基因甲基化研究进展</w:t>
      </w:r>
      <w:r>
        <w:rPr>
          <w:rFonts w:ascii="Times New Roman" w:hAnsi="Times New Roman" w:cs="Times New Roman"/>
          <w:color w:val="000000"/>
        </w:rPr>
        <w:t xml:space="preserve">, </w:t>
      </w:r>
      <w:r>
        <w:rPr>
          <w:rFonts w:ascii="Times New Roman" w:hAnsi="Times New Roman" w:cs="Times New Roman"/>
          <w:i/>
          <w:iCs/>
          <w:color w:val="000000"/>
        </w:rPr>
        <w:t>临床精神医学杂志</w:t>
      </w:r>
      <w:r>
        <w:rPr>
          <w:rFonts w:ascii="Times New Roman" w:hAnsi="Times New Roman" w:cs="Times New Roman"/>
          <w:color w:val="000000"/>
        </w:rPr>
        <w:t>, 2018, 28(2): 134-136.</w:t>
      </w:r>
    </w:p>
    <w:p w14:paraId="0764941B"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 xml:space="preserve">Zheng Y; Kang Q; Huang J; Jiang W; Liu Q; Chen H; Fan Q; Wang Z; Xiao Z; </w:t>
      </w:r>
      <w:r>
        <w:rPr>
          <w:rFonts w:ascii="Times New Roman" w:hAnsi="Times New Roman" w:cs="Times New Roman"/>
          <w:b/>
          <w:bCs/>
          <w:color w:val="000000"/>
        </w:rPr>
        <w:t>Chen J</w:t>
      </w:r>
      <w:r>
        <w:rPr>
          <w:rFonts w:ascii="Times New Roman" w:hAnsi="Times New Roman" w:cs="Times New Roman"/>
          <w:color w:val="000000"/>
        </w:rPr>
        <w:t xml:space="preserve">*; The classification of eating disorders in China: A </w:t>
      </w:r>
      <w:proofErr w:type="spellStart"/>
      <w:r>
        <w:rPr>
          <w:rFonts w:ascii="Times New Roman" w:hAnsi="Times New Roman" w:cs="Times New Roman"/>
          <w:color w:val="000000"/>
        </w:rPr>
        <w:t>categoricalmodel</w:t>
      </w:r>
      <w:proofErr w:type="spellEnd"/>
      <w:r>
        <w:rPr>
          <w:rFonts w:ascii="Times New Roman" w:hAnsi="Times New Roman" w:cs="Times New Roman"/>
          <w:color w:val="000000"/>
        </w:rPr>
        <w:t xml:space="preserve"> or a dimensional model, </w:t>
      </w:r>
      <w:r>
        <w:rPr>
          <w:rFonts w:ascii="Times New Roman" w:hAnsi="Times New Roman" w:cs="Times New Roman"/>
          <w:i/>
          <w:iCs/>
          <w:color w:val="000000"/>
        </w:rPr>
        <w:t xml:space="preserve">Int J Eat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2019, 52(6):712-720. doi:10.1002/eat.23069.</w:t>
      </w:r>
    </w:p>
    <w:p w14:paraId="38927FC3"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郭垒</w:t>
      </w:r>
      <w:r>
        <w:rPr>
          <w:rFonts w:ascii="Times New Roman" w:hAnsi="Times New Roman" w:cs="Times New Roman"/>
          <w:color w:val="000000"/>
        </w:rPr>
        <w:t xml:space="preserve">; </w:t>
      </w:r>
      <w:r>
        <w:rPr>
          <w:rFonts w:ascii="Times New Roman" w:hAnsi="Times New Roman" w:cs="Times New Roman"/>
          <w:color w:val="000000"/>
        </w:rPr>
        <w:t>王钰萍</w:t>
      </w:r>
      <w:r>
        <w:rPr>
          <w:rFonts w:ascii="Times New Roman" w:hAnsi="Times New Roman" w:cs="Times New Roman"/>
          <w:color w:val="000000"/>
        </w:rPr>
        <w:t xml:space="preserve">; </w:t>
      </w:r>
      <w:r>
        <w:rPr>
          <w:rFonts w:ascii="Times New Roman" w:hAnsi="Times New Roman" w:cs="Times New Roman"/>
          <w:color w:val="000000"/>
        </w:rPr>
        <w:t>亢清</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神经性厌食症脑白质改变的磁共振的弥散张量成像研究进展</w:t>
      </w:r>
      <w:r>
        <w:rPr>
          <w:rFonts w:ascii="Times New Roman" w:hAnsi="Times New Roman" w:cs="Times New Roman"/>
          <w:color w:val="000000"/>
        </w:rPr>
        <w:t xml:space="preserve">, </w:t>
      </w:r>
      <w:r>
        <w:rPr>
          <w:rFonts w:ascii="Times New Roman" w:hAnsi="Times New Roman" w:cs="Times New Roman"/>
          <w:i/>
          <w:iCs/>
          <w:color w:val="000000"/>
        </w:rPr>
        <w:t>上海交通大学学报（医学版）</w:t>
      </w:r>
      <w:r>
        <w:rPr>
          <w:rFonts w:ascii="Times New Roman" w:hAnsi="Times New Roman" w:cs="Times New Roman"/>
          <w:color w:val="000000"/>
        </w:rPr>
        <w:t>, 2019, 30(10): 1209-1213.</w:t>
      </w:r>
    </w:p>
    <w:p w14:paraId="673C3F45"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亢清</w:t>
      </w:r>
      <w:r>
        <w:rPr>
          <w:rFonts w:ascii="Times New Roman" w:hAnsi="Times New Roman" w:cs="Times New Roman"/>
          <w:color w:val="000000"/>
        </w:rPr>
        <w:t xml:space="preserve">; </w:t>
      </w:r>
      <w:r>
        <w:rPr>
          <w:rFonts w:ascii="Times New Roman" w:hAnsi="Times New Roman" w:cs="Times New Roman"/>
          <w:color w:val="000000"/>
        </w:rPr>
        <w:t>戴志萍</w:t>
      </w:r>
      <w:r>
        <w:rPr>
          <w:rFonts w:ascii="Times New Roman" w:hAnsi="Times New Roman" w:cs="Times New Roman"/>
          <w:color w:val="000000"/>
        </w:rPr>
        <w:t xml:space="preserve">; </w:t>
      </w:r>
      <w:r>
        <w:rPr>
          <w:rFonts w:ascii="Times New Roman" w:hAnsi="Times New Roman" w:cs="Times New Roman"/>
          <w:color w:val="000000"/>
        </w:rPr>
        <w:t>汤倩珏</w:t>
      </w:r>
      <w:r>
        <w:rPr>
          <w:rFonts w:ascii="Times New Roman" w:hAnsi="Times New Roman" w:cs="Times New Roman"/>
          <w:color w:val="000000"/>
        </w:rPr>
        <w:t xml:space="preserve">; </w:t>
      </w:r>
      <w:r>
        <w:rPr>
          <w:rFonts w:ascii="Times New Roman" w:hAnsi="Times New Roman" w:cs="Times New Roman"/>
          <w:color w:val="000000"/>
        </w:rPr>
        <w:t>陈涵</w:t>
      </w:r>
      <w:r>
        <w:rPr>
          <w:rFonts w:ascii="Times New Roman" w:hAnsi="Times New Roman" w:cs="Times New Roman"/>
          <w:color w:val="000000"/>
        </w:rPr>
        <w:t xml:space="preserve">; </w:t>
      </w:r>
      <w:r>
        <w:rPr>
          <w:rFonts w:ascii="Times New Roman" w:hAnsi="Times New Roman" w:cs="Times New Roman"/>
          <w:color w:val="000000"/>
        </w:rPr>
        <w:t>蒋文晖</w:t>
      </w:r>
      <w:r>
        <w:rPr>
          <w:rFonts w:ascii="Times New Roman" w:hAnsi="Times New Roman" w:cs="Times New Roman"/>
          <w:color w:val="000000"/>
        </w:rPr>
        <w:t xml:space="preserve">; </w:t>
      </w:r>
      <w:r>
        <w:rPr>
          <w:rFonts w:ascii="Times New Roman" w:hAnsi="Times New Roman" w:cs="Times New Roman"/>
          <w:color w:val="000000"/>
        </w:rPr>
        <w:t>刘强</w:t>
      </w:r>
      <w:r>
        <w:rPr>
          <w:rFonts w:ascii="Times New Roman" w:hAnsi="Times New Roman" w:cs="Times New Roman"/>
          <w:color w:val="000000"/>
        </w:rPr>
        <w:t xml:space="preserve">; </w:t>
      </w:r>
      <w:r>
        <w:rPr>
          <w:rFonts w:ascii="Times New Roman" w:hAnsi="Times New Roman" w:cs="Times New Roman"/>
          <w:color w:val="000000"/>
        </w:rPr>
        <w:t>肖泽萍</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联合雌激素治疗对神经性厌食症患者的疗效</w:t>
      </w:r>
      <w:r>
        <w:rPr>
          <w:rFonts w:ascii="Times New Roman" w:hAnsi="Times New Roman" w:cs="Times New Roman"/>
          <w:color w:val="000000"/>
        </w:rPr>
        <w:t xml:space="preserve">, </w:t>
      </w:r>
      <w:r>
        <w:rPr>
          <w:rFonts w:ascii="Times New Roman" w:hAnsi="Times New Roman" w:cs="Times New Roman"/>
          <w:i/>
          <w:iCs/>
          <w:color w:val="000000"/>
        </w:rPr>
        <w:t>临床精神医学杂志</w:t>
      </w:r>
      <w:r>
        <w:rPr>
          <w:rFonts w:ascii="Times New Roman" w:hAnsi="Times New Roman" w:cs="Times New Roman"/>
          <w:color w:val="000000"/>
        </w:rPr>
        <w:t>, 2019, 29(5): 320-323.</w:t>
      </w:r>
    </w:p>
    <w:p w14:paraId="0D541555" w14:textId="77777777" w:rsidR="00863EFC" w:rsidRDefault="00056780" w:rsidP="00EC5E14">
      <w:pPr>
        <w:pStyle w:val="paragraph"/>
        <w:numPr>
          <w:ilvl w:val="0"/>
          <w:numId w:val="14"/>
        </w:numPr>
        <w:spacing w:before="0" w:beforeAutospacing="0" w:after="0" w:afterAutospacing="0" w:line="360" w:lineRule="auto"/>
        <w:ind w:left="0" w:firstLineChars="200" w:firstLine="482"/>
        <w:textAlignment w:val="baseline"/>
        <w:rPr>
          <w:rFonts w:ascii="Times New Roman" w:hAnsi="Times New Roman" w:cs="Times New Roman"/>
          <w:color w:val="000000"/>
        </w:rPr>
      </w:pP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进食障碍诊疗新进展及其对全科医生的启示</w:t>
      </w:r>
      <w:r>
        <w:rPr>
          <w:rFonts w:ascii="Times New Roman" w:hAnsi="Times New Roman" w:cs="Times New Roman"/>
          <w:color w:val="000000"/>
        </w:rPr>
        <w:t xml:space="preserve">, </w:t>
      </w:r>
      <w:r>
        <w:rPr>
          <w:rFonts w:ascii="Times New Roman" w:hAnsi="Times New Roman" w:cs="Times New Roman"/>
          <w:i/>
          <w:iCs/>
          <w:color w:val="000000"/>
        </w:rPr>
        <w:t>中国全科医学</w:t>
      </w:r>
      <w:r>
        <w:rPr>
          <w:rFonts w:ascii="Times New Roman" w:hAnsi="Times New Roman" w:cs="Times New Roman"/>
          <w:color w:val="000000"/>
        </w:rPr>
        <w:t>, 2019, 22(8): 873-880.</w:t>
      </w:r>
    </w:p>
    <w:p w14:paraId="6DC31A7E"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许翼翔</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肖泽萍</w:t>
      </w:r>
      <w:r>
        <w:rPr>
          <w:rFonts w:ascii="Times New Roman" w:hAnsi="Times New Roman" w:cs="Times New Roman"/>
          <w:color w:val="000000"/>
        </w:rPr>
        <w:t xml:space="preserve">*; </w:t>
      </w:r>
      <w:r>
        <w:rPr>
          <w:rFonts w:ascii="Times New Roman" w:hAnsi="Times New Roman" w:cs="Times New Roman"/>
          <w:color w:val="000000"/>
        </w:rPr>
        <w:t>进食障碍患者的体象障碍</w:t>
      </w:r>
      <w:r>
        <w:rPr>
          <w:rFonts w:ascii="Times New Roman" w:hAnsi="Times New Roman" w:cs="Times New Roman"/>
          <w:color w:val="000000"/>
        </w:rPr>
        <w:t xml:space="preserve">: </w:t>
      </w:r>
      <w:r>
        <w:rPr>
          <w:rFonts w:ascii="Times New Roman" w:hAnsi="Times New Roman" w:cs="Times New Roman"/>
          <w:color w:val="000000"/>
        </w:rPr>
        <w:t>概念及研究进展</w:t>
      </w:r>
      <w:r>
        <w:rPr>
          <w:rFonts w:ascii="Times New Roman" w:hAnsi="Times New Roman" w:cs="Times New Roman"/>
          <w:color w:val="000000"/>
        </w:rPr>
        <w:t xml:space="preserve">, </w:t>
      </w:r>
      <w:r>
        <w:rPr>
          <w:rFonts w:ascii="Times New Roman" w:hAnsi="Times New Roman" w:cs="Times New Roman"/>
          <w:i/>
          <w:iCs/>
          <w:color w:val="000000"/>
        </w:rPr>
        <w:t>上海交通大学学报（医学版）</w:t>
      </w:r>
      <w:r>
        <w:rPr>
          <w:rFonts w:ascii="Times New Roman" w:hAnsi="Times New Roman" w:cs="Times New Roman"/>
          <w:color w:val="000000"/>
        </w:rPr>
        <w:t>, 2019, 39(2), 207-212.</w:t>
      </w:r>
    </w:p>
    <w:p w14:paraId="70DC51F3"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王钰萍</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肖泽萍</w:t>
      </w:r>
      <w:r>
        <w:rPr>
          <w:rFonts w:ascii="Times New Roman" w:hAnsi="Times New Roman" w:cs="Times New Roman"/>
          <w:color w:val="000000"/>
        </w:rPr>
        <w:t xml:space="preserve">*; </w:t>
      </w:r>
      <w:r>
        <w:rPr>
          <w:rFonts w:ascii="Times New Roman" w:hAnsi="Times New Roman" w:cs="Times New Roman"/>
          <w:color w:val="000000"/>
        </w:rPr>
        <w:t>神经性贪食患者的冲动性特质综述</w:t>
      </w:r>
      <w:r>
        <w:rPr>
          <w:rFonts w:ascii="Times New Roman" w:hAnsi="Times New Roman" w:cs="Times New Roman"/>
          <w:color w:val="000000"/>
        </w:rPr>
        <w:t xml:space="preserve">, </w:t>
      </w:r>
      <w:r>
        <w:rPr>
          <w:rFonts w:ascii="Times New Roman" w:hAnsi="Times New Roman" w:cs="Times New Roman"/>
          <w:i/>
          <w:iCs/>
          <w:color w:val="000000"/>
        </w:rPr>
        <w:t>临床精神医学杂志</w:t>
      </w:r>
      <w:r>
        <w:rPr>
          <w:rFonts w:ascii="Times New Roman" w:hAnsi="Times New Roman" w:cs="Times New Roman"/>
          <w:color w:val="000000"/>
        </w:rPr>
        <w:t>, 2019, 29(4):3.</w:t>
      </w:r>
    </w:p>
    <w:p w14:paraId="4F40D2FC"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lastRenderedPageBreak/>
        <w:t xml:space="preserve">Lei Guo; </w:t>
      </w:r>
      <w:proofErr w:type="spellStart"/>
      <w:r>
        <w:rPr>
          <w:rFonts w:ascii="Times New Roman" w:hAnsi="Times New Roman" w:cs="Times New Roman"/>
          <w:color w:val="000000"/>
        </w:rPr>
        <w:t>Mengting</w:t>
      </w:r>
      <w:proofErr w:type="spellEnd"/>
      <w:r>
        <w:rPr>
          <w:rFonts w:ascii="Times New Roman" w:hAnsi="Times New Roman" w:cs="Times New Roman"/>
          <w:color w:val="000000"/>
        </w:rPr>
        <w:t xml:space="preserve"> Wu; </w:t>
      </w:r>
      <w:proofErr w:type="spellStart"/>
      <w:r>
        <w:rPr>
          <w:rFonts w:ascii="Times New Roman" w:hAnsi="Times New Roman" w:cs="Times New Roman"/>
          <w:color w:val="000000"/>
        </w:rPr>
        <w:t>Zhuoying</w:t>
      </w:r>
      <w:proofErr w:type="spellEnd"/>
      <w:r>
        <w:rPr>
          <w:rFonts w:ascii="Times New Roman" w:hAnsi="Times New Roman" w:cs="Times New Roman"/>
          <w:color w:val="000000"/>
        </w:rPr>
        <w:t xml:space="preserve"> Zhu; Lei Zhang; </w:t>
      </w:r>
      <w:proofErr w:type="spellStart"/>
      <w:r>
        <w:rPr>
          <w:rFonts w:ascii="Times New Roman" w:hAnsi="Times New Roman" w:cs="Times New Roman"/>
          <w:color w:val="000000"/>
        </w:rPr>
        <w:t>Sufang</w:t>
      </w:r>
      <w:proofErr w:type="spellEnd"/>
      <w:r>
        <w:rPr>
          <w:rFonts w:ascii="Times New Roman" w:hAnsi="Times New Roman" w:cs="Times New Roman"/>
          <w:color w:val="000000"/>
        </w:rPr>
        <w:t xml:space="preserve"> Peng; Wei Li; Han Chen; Fernando Fernández-Aranda; </w:t>
      </w:r>
      <w:proofErr w:type="spellStart"/>
      <w:r>
        <w:rPr>
          <w:rFonts w:ascii="Times New Roman" w:hAnsi="Times New Roman" w:cs="Times New Roman"/>
          <w:b/>
          <w:bCs/>
          <w:color w:val="000000"/>
        </w:rPr>
        <w:t>Jue</w:t>
      </w:r>
      <w:proofErr w:type="spellEnd"/>
      <w:r>
        <w:rPr>
          <w:rFonts w:ascii="Times New Roman" w:hAnsi="Times New Roman" w:cs="Times New Roman"/>
          <w:b/>
          <w:bCs/>
          <w:color w:val="000000"/>
        </w:rPr>
        <w:t xml:space="preserve"> Chen</w:t>
      </w:r>
      <w:r>
        <w:rPr>
          <w:rFonts w:ascii="Times New Roman" w:hAnsi="Times New Roman" w:cs="Times New Roman"/>
          <w:color w:val="000000"/>
        </w:rPr>
        <w:t xml:space="preserve">*; Effectiveness and influencing factors of online education for caregivers of patients with eating disorders during COVID-19 pandemic in China, </w:t>
      </w:r>
      <w:r>
        <w:rPr>
          <w:rFonts w:ascii="Times New Roman" w:hAnsi="Times New Roman" w:cs="Times New Roman"/>
          <w:i/>
          <w:iCs/>
          <w:color w:val="000000"/>
        </w:rPr>
        <w:t>European Eating Disorders Review</w:t>
      </w:r>
      <w:r>
        <w:rPr>
          <w:rFonts w:ascii="Times New Roman" w:hAnsi="Times New Roman" w:cs="Times New Roman"/>
          <w:color w:val="000000"/>
        </w:rPr>
        <w:t>, 2020, 28(6): 8166.</w:t>
      </w:r>
    </w:p>
    <w:p w14:paraId="04EAE332"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 xml:space="preserve">Wu M; Xu W*; Yao Y; Zhang L; Guo L; Fan J; </w:t>
      </w:r>
      <w:r>
        <w:rPr>
          <w:rFonts w:ascii="Times New Roman" w:hAnsi="Times New Roman" w:cs="Times New Roman"/>
          <w:b/>
          <w:bCs/>
          <w:color w:val="000000"/>
        </w:rPr>
        <w:t>Chen J</w:t>
      </w:r>
      <w:r>
        <w:rPr>
          <w:rFonts w:ascii="Times New Roman" w:hAnsi="Times New Roman" w:cs="Times New Roman"/>
          <w:color w:val="000000"/>
        </w:rPr>
        <w:t xml:space="preserve">*; Mental health status of </w:t>
      </w:r>
      <w:proofErr w:type="spellStart"/>
      <w:r>
        <w:rPr>
          <w:rFonts w:ascii="Times New Roman" w:hAnsi="Times New Roman" w:cs="Times New Roman"/>
          <w:color w:val="000000"/>
        </w:rPr>
        <w:t>students’parents</w:t>
      </w:r>
      <w:proofErr w:type="spellEnd"/>
      <w:r>
        <w:rPr>
          <w:rFonts w:ascii="Times New Roman" w:hAnsi="Times New Roman" w:cs="Times New Roman"/>
          <w:color w:val="000000"/>
        </w:rPr>
        <w:t xml:space="preserve"> during COVID-19 pandemic and its influence factors, </w:t>
      </w:r>
      <w:r>
        <w:rPr>
          <w:rFonts w:ascii="Times New Roman" w:hAnsi="Times New Roman" w:cs="Times New Roman"/>
          <w:i/>
          <w:iCs/>
          <w:color w:val="000000"/>
        </w:rPr>
        <w:t>General Psychiatry</w:t>
      </w:r>
      <w:r>
        <w:rPr>
          <w:rFonts w:ascii="Times New Roman" w:hAnsi="Times New Roman" w:cs="Times New Roman"/>
          <w:color w:val="000000"/>
        </w:rPr>
        <w:t>, 2020, 33:e100250. doi:10.1136/gpsych-2020-100250.</w:t>
      </w:r>
    </w:p>
    <w:p w14:paraId="421A99E1"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proofErr w:type="spellStart"/>
      <w:r>
        <w:rPr>
          <w:rFonts w:ascii="Times New Roman" w:hAnsi="Times New Roman" w:cs="Times New Roman"/>
          <w:color w:val="000000"/>
        </w:rPr>
        <w:t>Yanran</w:t>
      </w:r>
      <w:proofErr w:type="spellEnd"/>
      <w:r>
        <w:rPr>
          <w:rFonts w:ascii="Times New Roman" w:hAnsi="Times New Roman" w:cs="Times New Roman"/>
          <w:color w:val="000000"/>
        </w:rPr>
        <w:t xml:space="preserve"> Hu; </w:t>
      </w:r>
      <w:proofErr w:type="spellStart"/>
      <w:r>
        <w:rPr>
          <w:rFonts w:ascii="Times New Roman" w:hAnsi="Times New Roman" w:cs="Times New Roman"/>
          <w:color w:val="000000"/>
        </w:rPr>
        <w:t>Yixiang</w:t>
      </w:r>
      <w:proofErr w:type="spellEnd"/>
      <w:r>
        <w:rPr>
          <w:rFonts w:ascii="Times New Roman" w:hAnsi="Times New Roman" w:cs="Times New Roman"/>
          <w:color w:val="000000"/>
        </w:rPr>
        <w:t xml:space="preserve"> Xu; Yuchen Zheng; Qing Kang; </w:t>
      </w:r>
      <w:proofErr w:type="spellStart"/>
      <w:r>
        <w:rPr>
          <w:rFonts w:ascii="Times New Roman" w:hAnsi="Times New Roman" w:cs="Times New Roman"/>
          <w:color w:val="000000"/>
        </w:rPr>
        <w:t>Zhongze</w:t>
      </w:r>
      <w:proofErr w:type="spellEnd"/>
      <w:r>
        <w:rPr>
          <w:rFonts w:ascii="Times New Roman" w:hAnsi="Times New Roman" w:cs="Times New Roman"/>
          <w:color w:val="000000"/>
        </w:rPr>
        <w:t xml:space="preserve"> Lou; </w:t>
      </w:r>
      <w:proofErr w:type="spellStart"/>
      <w:r>
        <w:rPr>
          <w:rFonts w:ascii="Times New Roman" w:hAnsi="Times New Roman" w:cs="Times New Roman"/>
          <w:color w:val="000000"/>
        </w:rPr>
        <w:t>Qiang</w:t>
      </w:r>
      <w:proofErr w:type="spellEnd"/>
      <w:r>
        <w:rPr>
          <w:rFonts w:ascii="Times New Roman" w:hAnsi="Times New Roman" w:cs="Times New Roman"/>
          <w:color w:val="000000"/>
        </w:rPr>
        <w:t xml:space="preserve"> Liu; Han Chen; </w:t>
      </w:r>
      <w:proofErr w:type="spellStart"/>
      <w:r>
        <w:rPr>
          <w:rFonts w:ascii="Times New Roman" w:hAnsi="Times New Roman" w:cs="Times New Roman"/>
          <w:color w:val="000000"/>
        </w:rPr>
        <w:t>Yunxin</w:t>
      </w:r>
      <w:proofErr w:type="spellEnd"/>
      <w:r>
        <w:rPr>
          <w:rFonts w:ascii="Times New Roman" w:hAnsi="Times New Roman" w:cs="Times New Roman"/>
          <w:color w:val="000000"/>
        </w:rPr>
        <w:t xml:space="preserve"> Ji; Lei Guo; </w:t>
      </w:r>
      <w:proofErr w:type="spellStart"/>
      <w:r>
        <w:rPr>
          <w:rFonts w:ascii="Times New Roman" w:hAnsi="Times New Roman" w:cs="Times New Roman"/>
          <w:color w:val="000000"/>
        </w:rPr>
        <w:t>ChenChen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Liemin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Ruan</w:t>
      </w:r>
      <w:proofErr w:type="spellEnd"/>
      <w:r>
        <w:rPr>
          <w:rFonts w:ascii="Times New Roman" w:hAnsi="Times New Roman" w:cs="Times New Roman"/>
          <w:color w:val="000000"/>
        </w:rPr>
        <w:t xml:space="preserve">*; </w:t>
      </w:r>
      <w:proofErr w:type="spellStart"/>
      <w:r>
        <w:rPr>
          <w:rFonts w:ascii="Times New Roman" w:hAnsi="Times New Roman" w:cs="Times New Roman"/>
          <w:b/>
          <w:bCs/>
          <w:color w:val="000000"/>
        </w:rPr>
        <w:t>Jue</w:t>
      </w:r>
      <w:proofErr w:type="spellEnd"/>
      <w:r>
        <w:rPr>
          <w:rFonts w:ascii="Times New Roman" w:hAnsi="Times New Roman" w:cs="Times New Roman"/>
          <w:b/>
          <w:bCs/>
          <w:color w:val="000000"/>
        </w:rPr>
        <w:t xml:space="preserve"> Chen</w:t>
      </w:r>
      <w:r>
        <w:rPr>
          <w:rFonts w:ascii="Times New Roman" w:hAnsi="Times New Roman" w:cs="Times New Roman"/>
          <w:color w:val="000000"/>
        </w:rPr>
        <w:t xml:space="preserve">*; Increased plasma </w:t>
      </w:r>
      <w:proofErr w:type="spellStart"/>
      <w:r>
        <w:rPr>
          <w:rFonts w:ascii="Times New Roman" w:hAnsi="Times New Roman" w:cs="Times New Roman"/>
          <w:color w:val="000000"/>
        </w:rPr>
        <w:t>asprosinlevels</w:t>
      </w:r>
      <w:proofErr w:type="spellEnd"/>
      <w:r>
        <w:rPr>
          <w:rFonts w:ascii="Times New Roman" w:hAnsi="Times New Roman" w:cs="Times New Roman"/>
          <w:color w:val="000000"/>
        </w:rPr>
        <w:t xml:space="preserve"> in patients with drug-naive anorexia nervosa, </w:t>
      </w:r>
      <w:r>
        <w:rPr>
          <w:rFonts w:ascii="Times New Roman" w:hAnsi="Times New Roman" w:cs="Times New Roman"/>
          <w:i/>
          <w:iCs/>
          <w:color w:val="000000"/>
        </w:rPr>
        <w:t xml:space="preserve">Eat Weight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xml:space="preserve">, 2020. </w:t>
      </w:r>
      <w:proofErr w:type="spellStart"/>
      <w:r>
        <w:rPr>
          <w:rFonts w:ascii="Times New Roman" w:hAnsi="Times New Roman" w:cs="Times New Roman"/>
          <w:color w:val="000000"/>
        </w:rPr>
        <w:t>doi</w:t>
      </w:r>
      <w:proofErr w:type="spellEnd"/>
      <w:r>
        <w:rPr>
          <w:rFonts w:ascii="Times New Roman" w:hAnsi="Times New Roman" w:cs="Times New Roman"/>
          <w:color w:val="000000"/>
        </w:rPr>
        <w:t>: 10.1007/s40519-020-00845-3</w:t>
      </w:r>
    </w:p>
    <w:p w14:paraId="118E26BB"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郭垒</w:t>
      </w:r>
      <w:r>
        <w:rPr>
          <w:rFonts w:ascii="Times New Roman" w:hAnsi="Times New Roman" w:cs="Times New Roman"/>
          <w:color w:val="000000"/>
        </w:rPr>
        <w:t xml:space="preserve">; </w:t>
      </w:r>
      <w:r>
        <w:rPr>
          <w:rFonts w:ascii="Times New Roman" w:hAnsi="Times New Roman" w:cs="Times New Roman"/>
          <w:color w:val="000000"/>
        </w:rPr>
        <w:t>胡嫣然</w:t>
      </w:r>
      <w:r>
        <w:rPr>
          <w:rFonts w:ascii="Times New Roman" w:hAnsi="Times New Roman" w:cs="Times New Roman"/>
          <w:color w:val="000000"/>
        </w:rPr>
        <w:t xml:space="preserve">; </w:t>
      </w:r>
      <w:r>
        <w:rPr>
          <w:rFonts w:ascii="Times New Roman" w:hAnsi="Times New Roman" w:cs="Times New Roman"/>
          <w:color w:val="000000"/>
        </w:rPr>
        <w:t>亢清</w:t>
      </w:r>
      <w:r>
        <w:rPr>
          <w:rFonts w:ascii="Times New Roman" w:hAnsi="Times New Roman" w:cs="Times New Roman"/>
          <w:color w:val="000000"/>
        </w:rPr>
        <w:t xml:space="preserve">; </w:t>
      </w:r>
      <w:r>
        <w:rPr>
          <w:rFonts w:ascii="Times New Roman" w:hAnsi="Times New Roman" w:cs="Times New Roman"/>
          <w:color w:val="000000"/>
        </w:rPr>
        <w:t>王钰萍</w:t>
      </w:r>
      <w:r>
        <w:rPr>
          <w:rFonts w:ascii="Times New Roman" w:hAnsi="Times New Roman" w:cs="Times New Roman"/>
          <w:color w:val="000000"/>
        </w:rPr>
        <w:t xml:space="preserve">; </w:t>
      </w:r>
      <w:r>
        <w:rPr>
          <w:rFonts w:ascii="Times New Roman" w:hAnsi="Times New Roman" w:cs="Times New Roman"/>
          <w:color w:val="000000"/>
        </w:rPr>
        <w:t>王振</w:t>
      </w:r>
      <w:r>
        <w:rPr>
          <w:rFonts w:ascii="Times New Roman" w:hAnsi="Times New Roman" w:cs="Times New Roman"/>
          <w:color w:val="000000"/>
        </w:rPr>
        <w:t xml:space="preserve">; </w:t>
      </w:r>
      <w:r>
        <w:rPr>
          <w:rFonts w:ascii="Times New Roman" w:hAnsi="Times New Roman" w:cs="Times New Roman"/>
          <w:color w:val="000000"/>
        </w:rPr>
        <w:t>陈涵</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神经性厌食患者应激负性感受和体象关注的关系</w:t>
      </w:r>
      <w:r>
        <w:rPr>
          <w:rFonts w:ascii="Times New Roman" w:hAnsi="Times New Roman" w:cs="Times New Roman"/>
          <w:color w:val="000000"/>
        </w:rPr>
        <w:t xml:space="preserve">: </w:t>
      </w:r>
      <w:r>
        <w:rPr>
          <w:rFonts w:ascii="Times New Roman" w:hAnsi="Times New Roman" w:cs="Times New Roman"/>
          <w:color w:val="000000"/>
        </w:rPr>
        <w:t>抑郁症状的中介作用</w:t>
      </w:r>
      <w:r>
        <w:rPr>
          <w:rFonts w:ascii="Times New Roman" w:hAnsi="Times New Roman" w:cs="Times New Roman"/>
          <w:color w:val="000000"/>
        </w:rPr>
        <w:t xml:space="preserve">, </w:t>
      </w:r>
      <w:r>
        <w:rPr>
          <w:rFonts w:ascii="Times New Roman" w:hAnsi="Times New Roman" w:cs="Times New Roman"/>
          <w:i/>
          <w:iCs/>
          <w:color w:val="000000"/>
        </w:rPr>
        <w:t>上海交通大学学报（医学版）</w:t>
      </w:r>
      <w:r>
        <w:rPr>
          <w:rFonts w:ascii="Times New Roman" w:hAnsi="Times New Roman" w:cs="Times New Roman"/>
          <w:color w:val="000000"/>
        </w:rPr>
        <w:t>, 2020, 40(6): 799-803.</w:t>
      </w:r>
    </w:p>
    <w:p w14:paraId="15708D2F"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黄烨</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基于家庭的治疗在进食障碍中的应用</w:t>
      </w:r>
      <w:r>
        <w:rPr>
          <w:rFonts w:ascii="Times New Roman" w:hAnsi="Times New Roman" w:cs="Times New Roman"/>
          <w:color w:val="000000"/>
        </w:rPr>
        <w:t xml:space="preserve">, </w:t>
      </w:r>
      <w:r>
        <w:rPr>
          <w:rFonts w:ascii="Times New Roman" w:hAnsi="Times New Roman" w:cs="Times New Roman"/>
          <w:i/>
          <w:iCs/>
          <w:color w:val="000000"/>
        </w:rPr>
        <w:t>临床精神医学杂志</w:t>
      </w:r>
      <w:r>
        <w:rPr>
          <w:rFonts w:ascii="Times New Roman" w:hAnsi="Times New Roman" w:cs="Times New Roman"/>
          <w:color w:val="000000"/>
        </w:rPr>
        <w:t>, 2020, 30(6): 460-462.</w:t>
      </w:r>
    </w:p>
    <w:p w14:paraId="19E4EEDC"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彭毅华</w:t>
      </w:r>
      <w:r>
        <w:rPr>
          <w:rFonts w:ascii="Times New Roman" w:hAnsi="Times New Roman" w:cs="Times New Roman"/>
          <w:color w:val="000000"/>
        </w:rPr>
        <w:t xml:space="preserve">; </w:t>
      </w:r>
      <w:r>
        <w:rPr>
          <w:rFonts w:ascii="Times New Roman" w:hAnsi="Times New Roman" w:cs="Times New Roman"/>
          <w:color w:val="000000"/>
        </w:rPr>
        <w:t>黄烨</w:t>
      </w:r>
      <w:r>
        <w:rPr>
          <w:rFonts w:ascii="Times New Roman" w:hAnsi="Times New Roman" w:cs="Times New Roman"/>
          <w:color w:val="000000"/>
        </w:rPr>
        <w:t xml:space="preserve">; </w:t>
      </w:r>
      <w:r>
        <w:rPr>
          <w:rFonts w:ascii="Times New Roman" w:hAnsi="Times New Roman" w:cs="Times New Roman"/>
          <w:color w:val="000000"/>
        </w:rPr>
        <w:t>聂磊嬿</w:t>
      </w:r>
      <w:r>
        <w:rPr>
          <w:rFonts w:ascii="Times New Roman" w:hAnsi="Times New Roman" w:cs="Times New Roman"/>
          <w:color w:val="000000"/>
        </w:rPr>
        <w:t xml:space="preserve">; </w:t>
      </w:r>
      <w:r>
        <w:rPr>
          <w:rFonts w:ascii="Times New Roman" w:hAnsi="Times New Roman" w:cs="Times New Roman"/>
          <w:color w:val="000000"/>
        </w:rPr>
        <w:t>刘强</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自评家庭负担量表应用于神经性厌食患者家庭的信效度研究</w:t>
      </w:r>
      <w:r>
        <w:rPr>
          <w:rFonts w:ascii="Times New Roman" w:hAnsi="Times New Roman" w:cs="Times New Roman"/>
          <w:color w:val="000000"/>
        </w:rPr>
        <w:t xml:space="preserve">, </w:t>
      </w:r>
      <w:r>
        <w:rPr>
          <w:rFonts w:ascii="Times New Roman" w:hAnsi="Times New Roman" w:cs="Times New Roman"/>
          <w:i/>
          <w:iCs/>
          <w:color w:val="000000"/>
        </w:rPr>
        <w:t>上海交通大学学报（医学版）</w:t>
      </w:r>
      <w:r>
        <w:rPr>
          <w:rFonts w:ascii="Times New Roman" w:hAnsi="Times New Roman" w:cs="Times New Roman"/>
          <w:color w:val="000000"/>
        </w:rPr>
        <w:t>, 2020, 40(6): 804-808.</w:t>
      </w:r>
    </w:p>
    <w:p w14:paraId="7EAC3CE5"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胡嫣然</w:t>
      </w:r>
      <w:r>
        <w:rPr>
          <w:rFonts w:ascii="Times New Roman" w:hAnsi="Times New Roman" w:cs="Times New Roman"/>
          <w:color w:val="000000"/>
        </w:rPr>
        <w:t xml:space="preserve">; </w:t>
      </w:r>
      <w:r>
        <w:rPr>
          <w:rFonts w:ascii="Times New Roman" w:hAnsi="Times New Roman" w:cs="Times New Roman"/>
          <w:color w:val="000000"/>
        </w:rPr>
        <w:t>陈涵</w:t>
      </w:r>
      <w:r>
        <w:rPr>
          <w:rFonts w:ascii="Times New Roman" w:hAnsi="Times New Roman" w:cs="Times New Roman"/>
          <w:color w:val="000000"/>
        </w:rPr>
        <w:t xml:space="preserve">*; </w:t>
      </w:r>
      <w:r>
        <w:rPr>
          <w:rFonts w:ascii="Times New Roman" w:hAnsi="Times New Roman" w:cs="Times New Roman"/>
          <w:color w:val="000000"/>
        </w:rPr>
        <w:t>岳玲</w:t>
      </w:r>
      <w:r>
        <w:rPr>
          <w:rFonts w:ascii="Times New Roman" w:hAnsi="Times New Roman" w:cs="Times New Roman"/>
          <w:color w:val="000000"/>
        </w:rPr>
        <w:t xml:space="preserve">; </w:t>
      </w:r>
      <w:r>
        <w:rPr>
          <w:rFonts w:ascii="Times New Roman" w:hAnsi="Times New Roman" w:cs="Times New Roman"/>
          <w:color w:val="000000"/>
        </w:rPr>
        <w:t>许翼翔</w:t>
      </w:r>
      <w:r>
        <w:rPr>
          <w:rFonts w:ascii="Times New Roman" w:hAnsi="Times New Roman" w:cs="Times New Roman"/>
          <w:color w:val="000000"/>
        </w:rPr>
        <w:t xml:space="preserve">; </w:t>
      </w:r>
      <w:r>
        <w:rPr>
          <w:rFonts w:ascii="Times New Roman" w:hAnsi="Times New Roman" w:cs="Times New Roman"/>
          <w:color w:val="000000"/>
        </w:rPr>
        <w:t>刘强</w:t>
      </w:r>
      <w:r>
        <w:rPr>
          <w:rFonts w:ascii="Times New Roman" w:hAnsi="Times New Roman" w:cs="Times New Roman"/>
          <w:color w:val="000000"/>
        </w:rPr>
        <w:t xml:space="preserve">; </w:t>
      </w:r>
      <w:r>
        <w:rPr>
          <w:rFonts w:ascii="Times New Roman" w:hAnsi="Times New Roman" w:cs="Times New Roman"/>
          <w:color w:val="000000"/>
        </w:rPr>
        <w:t>亢清</w:t>
      </w:r>
      <w:r>
        <w:rPr>
          <w:rFonts w:ascii="Times New Roman" w:hAnsi="Times New Roman" w:cs="Times New Roman"/>
          <w:color w:val="000000"/>
        </w:rPr>
        <w:t xml:space="preserve">; </w:t>
      </w:r>
      <w:r>
        <w:rPr>
          <w:rFonts w:ascii="Times New Roman" w:hAnsi="Times New Roman" w:cs="Times New Roman"/>
          <w:color w:val="000000"/>
        </w:rPr>
        <w:t>郭垒</w:t>
      </w:r>
      <w:r>
        <w:rPr>
          <w:rFonts w:ascii="Times New Roman" w:hAnsi="Times New Roman" w:cs="Times New Roman"/>
          <w:color w:val="000000"/>
        </w:rPr>
        <w:t xml:space="preserve">; </w:t>
      </w:r>
      <w:r>
        <w:rPr>
          <w:rFonts w:ascii="Times New Roman" w:hAnsi="Times New Roman" w:cs="Times New Roman"/>
          <w:color w:val="000000"/>
        </w:rPr>
        <w:t>阮列敏</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未服药神经性贪食症患者反应抑制功能的研究</w:t>
      </w:r>
      <w:r>
        <w:rPr>
          <w:rFonts w:ascii="Times New Roman" w:hAnsi="Times New Roman" w:cs="Times New Roman"/>
          <w:color w:val="000000"/>
        </w:rPr>
        <w:t xml:space="preserve">, </w:t>
      </w:r>
      <w:r>
        <w:rPr>
          <w:rFonts w:ascii="Times New Roman" w:hAnsi="Times New Roman" w:cs="Times New Roman"/>
          <w:i/>
          <w:iCs/>
          <w:color w:val="000000"/>
        </w:rPr>
        <w:t>上海交通大学学报（医学版）</w:t>
      </w:r>
      <w:r>
        <w:rPr>
          <w:rFonts w:ascii="Times New Roman" w:hAnsi="Times New Roman" w:cs="Times New Roman"/>
          <w:color w:val="000000"/>
        </w:rPr>
        <w:t>, 2020, 40(6): 809-813.</w:t>
      </w:r>
    </w:p>
    <w:p w14:paraId="30A90844"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Gu, L.; Zou, Y.; Huang, Y.; Liu, Q.; Chen, H.; Chen, J.*; The effect of group cognitive behavior therapy on Chinese patients with anorexia nervosa: an open label trial, </w:t>
      </w:r>
      <w:r>
        <w:rPr>
          <w:rFonts w:ascii="Times New Roman" w:hAnsi="Times New Roman" w:cs="Times New Roman"/>
          <w:i/>
          <w:iCs/>
          <w:color w:val="000000"/>
        </w:rPr>
        <w:t xml:space="preserve">J Eat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2021, 9: 114.  https://doi.org/10.1186/s40337-021-00469-7.</w:t>
      </w:r>
    </w:p>
    <w:p w14:paraId="5FAEE1E8"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 xml:space="preserve">Zhang, L.; Wu, M.T.; Guo, L.; Zhu, Z.Y.; Peng, S.F.; Li, W.; Chen, H.; Fan, J.*; </w:t>
      </w:r>
      <w:r>
        <w:rPr>
          <w:rFonts w:ascii="Times New Roman" w:hAnsi="Times New Roman" w:cs="Times New Roman"/>
          <w:b/>
          <w:bCs/>
          <w:color w:val="000000"/>
        </w:rPr>
        <w:t>Chen, J.</w:t>
      </w:r>
      <w:r>
        <w:rPr>
          <w:rFonts w:ascii="Times New Roman" w:hAnsi="Times New Roman" w:cs="Times New Roman"/>
          <w:color w:val="000000"/>
        </w:rPr>
        <w:t xml:space="preserve">*; Psychological distress and associated factors of the primary caregivers of offspring with eating disorder during the coronavirus disease 2019 pandemic, </w:t>
      </w:r>
      <w:r>
        <w:rPr>
          <w:rFonts w:ascii="Times New Roman" w:hAnsi="Times New Roman" w:cs="Times New Roman"/>
          <w:i/>
          <w:iCs/>
          <w:color w:val="000000"/>
        </w:rPr>
        <w:t xml:space="preserve">J Eat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2021, 9(1):58. https://doi.org/10.1186/s40337-021-00405-9.</w:t>
      </w:r>
    </w:p>
    <w:p w14:paraId="531D6CE1" w14:textId="77777777" w:rsidR="00863EFC" w:rsidRDefault="00056780" w:rsidP="00EC5E14">
      <w:pPr>
        <w:pStyle w:val="paragraph"/>
        <w:numPr>
          <w:ilvl w:val="0"/>
          <w:numId w:val="14"/>
        </w:numPr>
        <w:spacing w:before="0" w:beforeAutospacing="0" w:after="0" w:afterAutospacing="0" w:line="360" w:lineRule="auto"/>
        <w:ind w:left="0" w:firstLineChars="200" w:firstLine="482"/>
        <w:textAlignment w:val="baseline"/>
        <w:rPr>
          <w:rFonts w:ascii="Times New Roman" w:hAnsi="Times New Roman" w:cs="Times New Roman"/>
          <w:color w:val="000000"/>
        </w:rPr>
      </w:pPr>
      <w:proofErr w:type="spellStart"/>
      <w:r>
        <w:rPr>
          <w:rFonts w:ascii="Times New Roman" w:hAnsi="Times New Roman" w:cs="Times New Roman"/>
          <w:b/>
          <w:bCs/>
          <w:color w:val="000000"/>
        </w:rPr>
        <w:lastRenderedPageBreak/>
        <w:t>Jue</w:t>
      </w:r>
      <w:proofErr w:type="spellEnd"/>
      <w:r>
        <w:rPr>
          <w:rFonts w:ascii="Times New Roman" w:hAnsi="Times New Roman" w:cs="Times New Roman"/>
          <w:b/>
          <w:bCs/>
          <w:color w:val="000000"/>
        </w:rPr>
        <w:t xml:space="preserve"> Chen</w:t>
      </w:r>
      <w:r>
        <w:rPr>
          <w:rFonts w:ascii="Times New Roman" w:hAnsi="Times New Roman" w:cs="Times New Roman"/>
          <w:color w:val="000000"/>
        </w:rPr>
        <w:t xml:space="preserve">*; Lei Guo; Lian Gu; Hui Han; The introduction of treatment and the cultural adaptability of western psychotherapies for eating disorders in China, </w:t>
      </w:r>
      <w:r>
        <w:rPr>
          <w:rFonts w:ascii="Times New Roman" w:hAnsi="Times New Roman" w:cs="Times New Roman"/>
          <w:i/>
          <w:iCs/>
          <w:color w:val="000000"/>
        </w:rPr>
        <w:t xml:space="preserve">Int J Eat </w:t>
      </w:r>
      <w:proofErr w:type="spellStart"/>
      <w:r>
        <w:rPr>
          <w:rFonts w:ascii="Times New Roman" w:hAnsi="Times New Roman" w:cs="Times New Roman"/>
          <w:i/>
          <w:iCs/>
          <w:color w:val="000000"/>
        </w:rPr>
        <w:t>Disord</w:t>
      </w:r>
      <w:proofErr w:type="spellEnd"/>
      <w:r>
        <w:rPr>
          <w:rFonts w:ascii="Times New Roman" w:hAnsi="Times New Roman" w:cs="Times New Roman"/>
          <w:color w:val="000000"/>
        </w:rPr>
        <w:t>, 2021, 54(1): 102–106. https://doi.org/10.1002/eat. 23437.</w:t>
      </w:r>
    </w:p>
    <w:p w14:paraId="2AE6C749"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陈妍</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神经调控技术在进食障碍中的应用</w:t>
      </w:r>
      <w:r>
        <w:rPr>
          <w:rFonts w:ascii="Times New Roman" w:hAnsi="Times New Roman" w:cs="Times New Roman"/>
          <w:color w:val="000000"/>
        </w:rPr>
        <w:t xml:space="preserve">, </w:t>
      </w:r>
      <w:r>
        <w:rPr>
          <w:rFonts w:ascii="Times New Roman" w:hAnsi="Times New Roman" w:cs="Times New Roman"/>
          <w:i/>
          <w:iCs/>
          <w:color w:val="000000"/>
        </w:rPr>
        <w:t>中华行为医学与脑科学杂志</w:t>
      </w:r>
      <w:r>
        <w:rPr>
          <w:rFonts w:ascii="Times New Roman" w:hAnsi="Times New Roman" w:cs="Times New Roman"/>
          <w:color w:val="000000"/>
        </w:rPr>
        <w:t>, 2021, 30(5) : 469-475.</w:t>
      </w:r>
    </w:p>
    <w:p w14:paraId="7278034C"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何欠欠</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进食障碍患者情绪失调的神经机制</w:t>
      </w:r>
      <w:r>
        <w:rPr>
          <w:rFonts w:ascii="Times New Roman" w:hAnsi="Times New Roman" w:cs="Times New Roman"/>
          <w:color w:val="000000"/>
        </w:rPr>
        <w:t xml:space="preserve">, </w:t>
      </w:r>
      <w:r>
        <w:rPr>
          <w:rFonts w:ascii="Times New Roman" w:hAnsi="Times New Roman" w:cs="Times New Roman"/>
          <w:i/>
          <w:iCs/>
          <w:color w:val="000000"/>
        </w:rPr>
        <w:t>中华行为医学与脑科学杂志</w:t>
      </w:r>
      <w:r>
        <w:rPr>
          <w:rFonts w:ascii="Times New Roman" w:hAnsi="Times New Roman" w:cs="Times New Roman"/>
          <w:color w:val="000000"/>
        </w:rPr>
        <w:t>, 2021, 30(12) : 1147-1152.</w:t>
      </w:r>
    </w:p>
    <w:p w14:paraId="01237B44" w14:textId="77777777" w:rsidR="00863EFC" w:rsidRDefault="00056780" w:rsidP="00EC5E14">
      <w:pPr>
        <w:pStyle w:val="paragraph"/>
        <w:numPr>
          <w:ilvl w:val="0"/>
          <w:numId w:val="14"/>
        </w:numPr>
        <w:spacing w:before="0" w:beforeAutospacing="0" w:after="0" w:afterAutospacing="0" w:line="360" w:lineRule="auto"/>
        <w:ind w:left="0" w:firstLineChars="200" w:firstLine="480"/>
        <w:textAlignment w:val="baseline"/>
        <w:rPr>
          <w:rFonts w:ascii="Times New Roman" w:hAnsi="Times New Roman" w:cs="Times New Roman"/>
          <w:color w:val="000000"/>
        </w:rPr>
      </w:pPr>
      <w:r>
        <w:rPr>
          <w:rFonts w:ascii="Times New Roman" w:hAnsi="Times New Roman" w:cs="Times New Roman"/>
          <w:color w:val="000000"/>
        </w:rPr>
        <w:t>梅莉</w:t>
      </w:r>
      <w:r>
        <w:rPr>
          <w:rFonts w:ascii="Times New Roman" w:hAnsi="Times New Roman" w:cs="Times New Roman"/>
          <w:color w:val="000000"/>
        </w:rPr>
        <w:t xml:space="preserve">; </w:t>
      </w:r>
      <w:r>
        <w:rPr>
          <w:rFonts w:ascii="Times New Roman" w:hAnsi="Times New Roman" w:cs="Times New Roman"/>
          <w:b/>
          <w:bCs/>
          <w:color w:val="000000"/>
        </w:rPr>
        <w:t>陈珏</w:t>
      </w:r>
      <w:r>
        <w:rPr>
          <w:rFonts w:ascii="Times New Roman" w:hAnsi="Times New Roman" w:cs="Times New Roman"/>
          <w:color w:val="000000"/>
        </w:rPr>
        <w:t xml:space="preserve">*; </w:t>
      </w:r>
      <w:r>
        <w:rPr>
          <w:rFonts w:ascii="Times New Roman" w:hAnsi="Times New Roman" w:cs="Times New Roman"/>
          <w:color w:val="000000"/>
        </w:rPr>
        <w:t>中国大陆进食障碍患者患病状况调查</w:t>
      </w:r>
      <w:r>
        <w:rPr>
          <w:rFonts w:ascii="Times New Roman" w:hAnsi="Times New Roman" w:cs="Times New Roman"/>
          <w:color w:val="000000"/>
        </w:rPr>
        <w:t xml:space="preserve">, </w:t>
      </w:r>
      <w:r>
        <w:rPr>
          <w:rFonts w:ascii="Times New Roman" w:hAnsi="Times New Roman" w:cs="Times New Roman"/>
          <w:i/>
          <w:iCs/>
          <w:color w:val="000000"/>
        </w:rPr>
        <w:t>临床精神医学杂志</w:t>
      </w:r>
      <w:r>
        <w:rPr>
          <w:rFonts w:ascii="Times New Roman" w:hAnsi="Times New Roman" w:cs="Times New Roman"/>
          <w:color w:val="000000"/>
        </w:rPr>
        <w:t>, 2021, 31(1):2.</w:t>
      </w:r>
    </w:p>
    <w:p w14:paraId="493C8E88" w14:textId="77777777" w:rsidR="00863EFC" w:rsidRDefault="00056780" w:rsidP="00EC5E14">
      <w:pPr>
        <w:snapToGrid w:val="0"/>
        <w:spacing w:before="120" w:line="360" w:lineRule="auto"/>
        <w:ind w:firstLineChars="200" w:firstLine="562"/>
        <w:rPr>
          <w:rFonts w:eastAsia="楷体"/>
          <w:color w:val="333333"/>
          <w:sz w:val="28"/>
          <w:szCs w:val="28"/>
        </w:rPr>
      </w:pPr>
      <w:r>
        <w:rPr>
          <w:rFonts w:eastAsia="楷体"/>
          <w:b/>
          <w:bCs/>
          <w:color w:val="0070C0"/>
          <w:sz w:val="28"/>
          <w:szCs w:val="28"/>
        </w:rPr>
        <w:t>（三）其他需要说明的情况</w:t>
      </w:r>
    </w:p>
    <w:p w14:paraId="3334E567" w14:textId="77777777" w:rsidR="00863EFC" w:rsidRDefault="00056780" w:rsidP="00EC5E14">
      <w:pPr>
        <w:snapToGrid w:val="0"/>
        <w:spacing w:after="120" w:line="360" w:lineRule="auto"/>
        <w:ind w:firstLine="573"/>
        <w:rPr>
          <w:rFonts w:eastAsia="楷体"/>
          <w:color w:val="333333"/>
          <w:sz w:val="28"/>
          <w:szCs w:val="28"/>
        </w:rPr>
      </w:pPr>
      <w:r>
        <w:rPr>
          <w:rFonts w:eastAsia="楷体"/>
          <w:color w:val="0070C0"/>
          <w:sz w:val="28"/>
          <w:szCs w:val="28"/>
        </w:rPr>
        <w:t>1.</w:t>
      </w:r>
      <w:r>
        <w:rPr>
          <w:rFonts w:eastAsia="楷体"/>
          <w:color w:val="0070C0"/>
          <w:sz w:val="28"/>
          <w:szCs w:val="28"/>
        </w:rPr>
        <w:t>申请人同年申请不同类型的国家自然科学基金项目情况（列明同年申请的其他项目的项目类型、项目名称信息，并说明与本项目之间的区别与联系）。</w:t>
      </w:r>
    </w:p>
    <w:p w14:paraId="0F51783D" w14:textId="77777777" w:rsidR="00863EFC" w:rsidRDefault="00056780" w:rsidP="00EC5E14">
      <w:pPr>
        <w:snapToGrid w:val="0"/>
        <w:spacing w:after="156" w:line="360" w:lineRule="auto"/>
        <w:ind w:firstLineChars="196" w:firstLine="470"/>
        <w:rPr>
          <w:color w:val="333333"/>
          <w:sz w:val="24"/>
          <w:szCs w:val="24"/>
        </w:rPr>
      </w:pPr>
      <w:r>
        <w:rPr>
          <w:color w:val="333333"/>
          <w:sz w:val="24"/>
          <w:szCs w:val="24"/>
        </w:rPr>
        <w:t>无</w:t>
      </w:r>
    </w:p>
    <w:p w14:paraId="437E6B24" w14:textId="77777777" w:rsidR="00863EFC" w:rsidRDefault="00056780" w:rsidP="00EC5E14">
      <w:pPr>
        <w:snapToGrid w:val="0"/>
        <w:spacing w:after="120" w:line="360" w:lineRule="auto"/>
        <w:ind w:firstLine="573"/>
        <w:rPr>
          <w:rFonts w:eastAsia="楷体"/>
          <w:color w:val="333333"/>
          <w:sz w:val="28"/>
          <w:szCs w:val="28"/>
        </w:rPr>
      </w:pPr>
      <w:r>
        <w:rPr>
          <w:rFonts w:eastAsia="楷体"/>
          <w:color w:val="0070C0"/>
          <w:sz w:val="28"/>
          <w:szCs w:val="28"/>
        </w:rPr>
        <w:t>2.</w:t>
      </w:r>
      <w:r>
        <w:rPr>
          <w:rFonts w:eastAsia="楷体"/>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63E119A5" w14:textId="77777777" w:rsidR="00863EFC" w:rsidRDefault="00056780" w:rsidP="00EC5E14">
      <w:pPr>
        <w:snapToGrid w:val="0"/>
        <w:spacing w:after="156" w:line="360" w:lineRule="auto"/>
        <w:ind w:firstLineChars="196" w:firstLine="470"/>
        <w:rPr>
          <w:color w:val="333333"/>
          <w:sz w:val="24"/>
          <w:szCs w:val="24"/>
        </w:rPr>
      </w:pPr>
      <w:r>
        <w:rPr>
          <w:color w:val="333333"/>
          <w:sz w:val="24"/>
          <w:szCs w:val="24"/>
        </w:rPr>
        <w:t>无</w:t>
      </w:r>
    </w:p>
    <w:p w14:paraId="4DA1B96A" w14:textId="77777777" w:rsidR="00863EFC" w:rsidRDefault="00056780" w:rsidP="00EC5E14">
      <w:pPr>
        <w:snapToGrid w:val="0"/>
        <w:spacing w:after="120" w:line="360" w:lineRule="auto"/>
        <w:ind w:firstLine="573"/>
        <w:rPr>
          <w:rFonts w:eastAsia="楷体"/>
          <w:color w:val="333333"/>
          <w:sz w:val="28"/>
          <w:szCs w:val="28"/>
        </w:rPr>
      </w:pPr>
      <w:r>
        <w:rPr>
          <w:rFonts w:eastAsia="楷体"/>
          <w:color w:val="0070C0"/>
          <w:sz w:val="28"/>
          <w:szCs w:val="28"/>
        </w:rPr>
        <w:t>3.</w:t>
      </w:r>
      <w:r>
        <w:rPr>
          <w:rFonts w:eastAsia="楷体"/>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5052F59E" w14:textId="77777777" w:rsidR="00863EFC" w:rsidRDefault="00056780" w:rsidP="00EC5E14">
      <w:pPr>
        <w:snapToGrid w:val="0"/>
        <w:spacing w:after="156" w:line="360" w:lineRule="auto"/>
        <w:ind w:firstLineChars="196" w:firstLine="470"/>
        <w:rPr>
          <w:color w:val="333333"/>
          <w:sz w:val="24"/>
          <w:szCs w:val="24"/>
        </w:rPr>
      </w:pPr>
      <w:r>
        <w:rPr>
          <w:color w:val="333333"/>
          <w:sz w:val="24"/>
          <w:szCs w:val="24"/>
        </w:rPr>
        <w:t>无</w:t>
      </w:r>
    </w:p>
    <w:p w14:paraId="19A58DA3" w14:textId="77777777" w:rsidR="00863EFC" w:rsidRDefault="00056780" w:rsidP="00EC5E14">
      <w:pPr>
        <w:snapToGrid w:val="0"/>
        <w:spacing w:after="120" w:line="360" w:lineRule="auto"/>
        <w:ind w:firstLine="573"/>
        <w:rPr>
          <w:rFonts w:eastAsia="楷体"/>
          <w:color w:val="333333"/>
          <w:sz w:val="28"/>
          <w:szCs w:val="28"/>
        </w:rPr>
      </w:pPr>
      <w:r>
        <w:rPr>
          <w:rFonts w:eastAsia="楷体"/>
          <w:color w:val="0070C0"/>
          <w:sz w:val="28"/>
          <w:szCs w:val="28"/>
        </w:rPr>
        <w:lastRenderedPageBreak/>
        <w:t>4.</w:t>
      </w:r>
      <w:r>
        <w:rPr>
          <w:rFonts w:eastAsia="楷体"/>
          <w:color w:val="0070C0"/>
          <w:sz w:val="28"/>
          <w:szCs w:val="28"/>
        </w:rPr>
        <w:t>其他。</w:t>
      </w:r>
    </w:p>
    <w:p w14:paraId="7F375484" w14:textId="77777777" w:rsidR="00863EFC" w:rsidRDefault="00056780" w:rsidP="00EC5E14">
      <w:pPr>
        <w:snapToGrid w:val="0"/>
        <w:spacing w:after="156" w:line="360" w:lineRule="auto"/>
        <w:ind w:firstLineChars="196" w:firstLine="470"/>
        <w:rPr>
          <w:color w:val="333333"/>
          <w:sz w:val="24"/>
          <w:szCs w:val="24"/>
        </w:rPr>
      </w:pPr>
      <w:r>
        <w:rPr>
          <w:color w:val="333333"/>
          <w:sz w:val="24"/>
          <w:szCs w:val="24"/>
        </w:rPr>
        <w:t>无</w:t>
      </w:r>
    </w:p>
    <w:sectPr w:rsidR="00863E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6F5D6" w14:textId="77777777" w:rsidR="000A3D54" w:rsidRDefault="000A3D54" w:rsidP="00056780">
      <w:r>
        <w:separator/>
      </w:r>
    </w:p>
  </w:endnote>
  <w:endnote w:type="continuationSeparator" w:id="0">
    <w:p w14:paraId="5C4ED468" w14:textId="77777777" w:rsidR="000A3D54" w:rsidRDefault="000A3D54" w:rsidP="00056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C89B3" w14:textId="77777777" w:rsidR="000A3D54" w:rsidRDefault="000A3D54" w:rsidP="00056780">
      <w:r>
        <w:separator/>
      </w:r>
    </w:p>
  </w:footnote>
  <w:footnote w:type="continuationSeparator" w:id="0">
    <w:p w14:paraId="6307FFF9" w14:textId="77777777" w:rsidR="000A3D54" w:rsidRDefault="000A3D54" w:rsidP="000567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E43F4D"/>
    <w:multiLevelType w:val="singleLevel"/>
    <w:tmpl w:val="BCE43F4D"/>
    <w:lvl w:ilvl="0">
      <w:start w:val="2"/>
      <w:numFmt w:val="decimal"/>
      <w:suff w:val="nothing"/>
      <w:lvlText w:val="%1）"/>
      <w:lvlJc w:val="left"/>
    </w:lvl>
  </w:abstractNum>
  <w:abstractNum w:abstractNumId="1" w15:restartNumberingAfterBreak="0">
    <w:nsid w:val="066219DC"/>
    <w:multiLevelType w:val="multilevel"/>
    <w:tmpl w:val="066219DC"/>
    <w:lvl w:ilvl="0">
      <w:start w:val="1"/>
      <w:numFmt w:val="decimalEnclosedCircle"/>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1A3E6BAC"/>
    <w:multiLevelType w:val="singleLevel"/>
    <w:tmpl w:val="1A3E6BAC"/>
    <w:lvl w:ilvl="0">
      <w:start w:val="2"/>
      <w:numFmt w:val="decimal"/>
      <w:suff w:val="nothing"/>
      <w:lvlText w:val="（%1）"/>
      <w:lvlJc w:val="left"/>
      <w:rPr>
        <w:b/>
        <w:bCs/>
      </w:rPr>
    </w:lvl>
  </w:abstractNum>
  <w:abstractNum w:abstractNumId="3" w15:restartNumberingAfterBreak="0">
    <w:nsid w:val="23B63BD0"/>
    <w:multiLevelType w:val="multilevel"/>
    <w:tmpl w:val="23B63BD0"/>
    <w:lvl w:ilvl="0">
      <w:start w:val="1"/>
      <w:numFmt w:val="decimalEnclosedCircle"/>
      <w:lvlText w:val="%1"/>
      <w:lvlJc w:val="left"/>
      <w:pPr>
        <w:ind w:left="720" w:hanging="360"/>
      </w:pPr>
      <w:rPr>
        <w:rFonts w:ascii="宋体" w:hAnsi="宋体" w:cs="宋体"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3EA177DB"/>
    <w:multiLevelType w:val="multilevel"/>
    <w:tmpl w:val="3EA177D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41FD37F6"/>
    <w:multiLevelType w:val="multilevel"/>
    <w:tmpl w:val="41FD37F6"/>
    <w:lvl w:ilvl="0">
      <w:start w:val="1"/>
      <w:numFmt w:val="decimalEnclosedCircle"/>
      <w:lvlText w:val="%1"/>
      <w:lvlJc w:val="left"/>
      <w:pPr>
        <w:ind w:left="720" w:hanging="360"/>
      </w:pPr>
      <w:rPr>
        <w:rFonts w:ascii="宋体" w:hAnsi="宋体" w:cs="宋体"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15:restartNumberingAfterBreak="0">
    <w:nsid w:val="4BB062B9"/>
    <w:multiLevelType w:val="multilevel"/>
    <w:tmpl w:val="4BB062B9"/>
    <w:lvl w:ilvl="0">
      <w:start w:val="1"/>
      <w:numFmt w:val="decimalEnclosedCircle"/>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7" w15:restartNumberingAfterBreak="0">
    <w:nsid w:val="5FD11BC6"/>
    <w:multiLevelType w:val="multilevel"/>
    <w:tmpl w:val="5FD11BC6"/>
    <w:lvl w:ilvl="0">
      <w:start w:val="1"/>
      <w:numFmt w:val="decimalEnclosedCircle"/>
      <w:lvlText w:val="%1"/>
      <w:lvlJc w:val="left"/>
      <w:pPr>
        <w:ind w:left="720" w:hanging="360"/>
      </w:pPr>
      <w:rPr>
        <w:rFonts w:ascii="宋体" w:hAnsi="宋体" w:cs="宋体"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6BC522CD"/>
    <w:multiLevelType w:val="multilevel"/>
    <w:tmpl w:val="6BC522CD"/>
    <w:lvl w:ilvl="0">
      <w:start w:val="1"/>
      <w:numFmt w:val="decimalEnclosedCircle"/>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9" w15:restartNumberingAfterBreak="0">
    <w:nsid w:val="6C7B79BF"/>
    <w:multiLevelType w:val="multilevel"/>
    <w:tmpl w:val="6C7B79BF"/>
    <w:lvl w:ilvl="0">
      <w:start w:val="1"/>
      <w:numFmt w:val="decimalEnclosedCircle"/>
      <w:lvlText w:val="%1"/>
      <w:lvlJc w:val="left"/>
      <w:pPr>
        <w:ind w:left="720" w:hanging="360"/>
      </w:pPr>
      <w:rPr>
        <w:rFonts w:ascii="宋体" w:hAnsi="宋体" w:cs="宋体"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70430771"/>
    <w:multiLevelType w:val="singleLevel"/>
    <w:tmpl w:val="70430771"/>
    <w:lvl w:ilvl="0">
      <w:start w:val="2"/>
      <w:numFmt w:val="chineseCounting"/>
      <w:suff w:val="space"/>
      <w:lvlText w:val="（%1）"/>
      <w:lvlJc w:val="left"/>
      <w:rPr>
        <w:rFonts w:hint="eastAsia"/>
      </w:rPr>
    </w:lvl>
  </w:abstractNum>
  <w:abstractNum w:abstractNumId="11" w15:restartNumberingAfterBreak="0">
    <w:nsid w:val="7C57688A"/>
    <w:multiLevelType w:val="multilevel"/>
    <w:tmpl w:val="7C57688A"/>
    <w:lvl w:ilvl="0">
      <w:start w:val="1"/>
      <w:numFmt w:val="decimalEnclosedCircle"/>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2" w15:restartNumberingAfterBreak="0">
    <w:nsid w:val="7CDA0C16"/>
    <w:multiLevelType w:val="multilevel"/>
    <w:tmpl w:val="7CDA0C16"/>
    <w:lvl w:ilvl="0">
      <w:start w:val="1"/>
      <w:numFmt w:val="decimalEnclosedCircle"/>
      <w:lvlText w:val="%1"/>
      <w:lvlJc w:val="left"/>
      <w:pPr>
        <w:ind w:left="720" w:hanging="360"/>
      </w:pPr>
      <w:rPr>
        <w:rFonts w:ascii="宋体" w:hAnsi="宋体" w:cs="宋体"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3" w15:restartNumberingAfterBreak="0">
    <w:nsid w:val="7D1305D2"/>
    <w:multiLevelType w:val="multilevel"/>
    <w:tmpl w:val="7D1305D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087072046">
    <w:abstractNumId w:val="2"/>
  </w:num>
  <w:num w:numId="2" w16cid:durableId="833764785">
    <w:abstractNumId w:val="12"/>
  </w:num>
  <w:num w:numId="3" w16cid:durableId="1687367112">
    <w:abstractNumId w:val="7"/>
  </w:num>
  <w:num w:numId="4" w16cid:durableId="1090659560">
    <w:abstractNumId w:val="9"/>
  </w:num>
  <w:num w:numId="5" w16cid:durableId="1757549805">
    <w:abstractNumId w:val="5"/>
  </w:num>
  <w:num w:numId="6" w16cid:durableId="1554804795">
    <w:abstractNumId w:val="3"/>
  </w:num>
  <w:num w:numId="7" w16cid:durableId="1529489295">
    <w:abstractNumId w:val="0"/>
  </w:num>
  <w:num w:numId="8" w16cid:durableId="417480806">
    <w:abstractNumId w:val="1"/>
  </w:num>
  <w:num w:numId="9" w16cid:durableId="1775510882">
    <w:abstractNumId w:val="6"/>
  </w:num>
  <w:num w:numId="10" w16cid:durableId="2093550837">
    <w:abstractNumId w:val="8"/>
  </w:num>
  <w:num w:numId="11" w16cid:durableId="967853630">
    <w:abstractNumId w:val="11"/>
  </w:num>
  <w:num w:numId="12" w16cid:durableId="1893733728">
    <w:abstractNumId w:val="10"/>
  </w:num>
  <w:num w:numId="13" w16cid:durableId="1957254849">
    <w:abstractNumId w:val="13"/>
  </w:num>
  <w:num w:numId="14" w16cid:durableId="16609376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yan56@sina.com">
    <w15:presenceInfo w15:providerId="Windows Live" w15:userId="b3a9b6af1af7a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Q2Mzc2NTMyAwITYyUdpeDU4uLM/DyQApNaAHhQJrUsAAAA"/>
    <w:docVar w:name="commondata" w:val="eyJoZGlkIjoiNGJlMzkxOWNiZWZiNDYyMGIxNTUwZmU0NTgxMzdjM2UifQ=="/>
  </w:docVars>
  <w:rsids>
    <w:rsidRoot w:val="007F7384"/>
    <w:rsid w:val="00001DF6"/>
    <w:rsid w:val="00002D47"/>
    <w:rsid w:val="00002D6F"/>
    <w:rsid w:val="000030C6"/>
    <w:rsid w:val="00003493"/>
    <w:rsid w:val="00003553"/>
    <w:rsid w:val="00003DC6"/>
    <w:rsid w:val="00005712"/>
    <w:rsid w:val="00010D29"/>
    <w:rsid w:val="00010DEF"/>
    <w:rsid w:val="00017D3E"/>
    <w:rsid w:val="00021A57"/>
    <w:rsid w:val="00021D21"/>
    <w:rsid w:val="00021D88"/>
    <w:rsid w:val="000224D9"/>
    <w:rsid w:val="00022C11"/>
    <w:rsid w:val="00023E8F"/>
    <w:rsid w:val="00025F3C"/>
    <w:rsid w:val="000267B1"/>
    <w:rsid w:val="00033259"/>
    <w:rsid w:val="00034DC5"/>
    <w:rsid w:val="00040F39"/>
    <w:rsid w:val="00045665"/>
    <w:rsid w:val="00047226"/>
    <w:rsid w:val="00047CB6"/>
    <w:rsid w:val="000503A5"/>
    <w:rsid w:val="000514FE"/>
    <w:rsid w:val="00052A54"/>
    <w:rsid w:val="00053983"/>
    <w:rsid w:val="000539E1"/>
    <w:rsid w:val="000561B4"/>
    <w:rsid w:val="00056780"/>
    <w:rsid w:val="000576B9"/>
    <w:rsid w:val="00060992"/>
    <w:rsid w:val="00065CA0"/>
    <w:rsid w:val="00067144"/>
    <w:rsid w:val="000702EE"/>
    <w:rsid w:val="00070DA6"/>
    <w:rsid w:val="00080786"/>
    <w:rsid w:val="00082433"/>
    <w:rsid w:val="000826DC"/>
    <w:rsid w:val="00085E6E"/>
    <w:rsid w:val="000921CA"/>
    <w:rsid w:val="0009369B"/>
    <w:rsid w:val="00096332"/>
    <w:rsid w:val="000A1472"/>
    <w:rsid w:val="000A1E8E"/>
    <w:rsid w:val="000A3D54"/>
    <w:rsid w:val="000A608F"/>
    <w:rsid w:val="000A6D72"/>
    <w:rsid w:val="000A6ED9"/>
    <w:rsid w:val="000B0B4D"/>
    <w:rsid w:val="000B1B9B"/>
    <w:rsid w:val="000B2534"/>
    <w:rsid w:val="000B2769"/>
    <w:rsid w:val="000B5A8C"/>
    <w:rsid w:val="000B6823"/>
    <w:rsid w:val="000B6EF8"/>
    <w:rsid w:val="000B76C2"/>
    <w:rsid w:val="000B7DD3"/>
    <w:rsid w:val="000C5275"/>
    <w:rsid w:val="000C5D82"/>
    <w:rsid w:val="000C7E5B"/>
    <w:rsid w:val="000D20FF"/>
    <w:rsid w:val="000D50FE"/>
    <w:rsid w:val="000D636D"/>
    <w:rsid w:val="000D710A"/>
    <w:rsid w:val="000D7A94"/>
    <w:rsid w:val="000D7AFD"/>
    <w:rsid w:val="000E1413"/>
    <w:rsid w:val="000E235E"/>
    <w:rsid w:val="000E2CA5"/>
    <w:rsid w:val="000E5843"/>
    <w:rsid w:val="000E5C54"/>
    <w:rsid w:val="000E7FC1"/>
    <w:rsid w:val="000F2E04"/>
    <w:rsid w:val="000F445E"/>
    <w:rsid w:val="000F533A"/>
    <w:rsid w:val="000F656F"/>
    <w:rsid w:val="001003AA"/>
    <w:rsid w:val="001015E8"/>
    <w:rsid w:val="001020BC"/>
    <w:rsid w:val="0010226D"/>
    <w:rsid w:val="001028D6"/>
    <w:rsid w:val="0010442C"/>
    <w:rsid w:val="00104686"/>
    <w:rsid w:val="0010479E"/>
    <w:rsid w:val="001047F3"/>
    <w:rsid w:val="0010522D"/>
    <w:rsid w:val="0010569A"/>
    <w:rsid w:val="00110942"/>
    <w:rsid w:val="00111305"/>
    <w:rsid w:val="0011414D"/>
    <w:rsid w:val="0011425E"/>
    <w:rsid w:val="0011716F"/>
    <w:rsid w:val="001203EB"/>
    <w:rsid w:val="00123D2C"/>
    <w:rsid w:val="00123D8A"/>
    <w:rsid w:val="0012465D"/>
    <w:rsid w:val="00126635"/>
    <w:rsid w:val="00127651"/>
    <w:rsid w:val="0013175D"/>
    <w:rsid w:val="00131AF6"/>
    <w:rsid w:val="00133483"/>
    <w:rsid w:val="001360EB"/>
    <w:rsid w:val="00137725"/>
    <w:rsid w:val="0014059F"/>
    <w:rsid w:val="00141366"/>
    <w:rsid w:val="00142492"/>
    <w:rsid w:val="00143B2A"/>
    <w:rsid w:val="00144BB0"/>
    <w:rsid w:val="001461AD"/>
    <w:rsid w:val="001464C1"/>
    <w:rsid w:val="00146D5D"/>
    <w:rsid w:val="00151EBA"/>
    <w:rsid w:val="00153031"/>
    <w:rsid w:val="001537FC"/>
    <w:rsid w:val="00153F14"/>
    <w:rsid w:val="001573F8"/>
    <w:rsid w:val="00157E47"/>
    <w:rsid w:val="00157E91"/>
    <w:rsid w:val="0016081A"/>
    <w:rsid w:val="00161B16"/>
    <w:rsid w:val="00162DC7"/>
    <w:rsid w:val="0016354E"/>
    <w:rsid w:val="001658F1"/>
    <w:rsid w:val="00170012"/>
    <w:rsid w:val="001712C8"/>
    <w:rsid w:val="00173018"/>
    <w:rsid w:val="001732E7"/>
    <w:rsid w:val="00173568"/>
    <w:rsid w:val="00174CBC"/>
    <w:rsid w:val="00175238"/>
    <w:rsid w:val="001755F6"/>
    <w:rsid w:val="00180BDC"/>
    <w:rsid w:val="00181B71"/>
    <w:rsid w:val="00183DBE"/>
    <w:rsid w:val="001842D3"/>
    <w:rsid w:val="00187E0D"/>
    <w:rsid w:val="00191D73"/>
    <w:rsid w:val="001945EC"/>
    <w:rsid w:val="001958CF"/>
    <w:rsid w:val="00197519"/>
    <w:rsid w:val="00197C67"/>
    <w:rsid w:val="001A297B"/>
    <w:rsid w:val="001A3930"/>
    <w:rsid w:val="001A6744"/>
    <w:rsid w:val="001B1958"/>
    <w:rsid w:val="001B440C"/>
    <w:rsid w:val="001B6BF4"/>
    <w:rsid w:val="001B74DE"/>
    <w:rsid w:val="001C6DBA"/>
    <w:rsid w:val="001D0883"/>
    <w:rsid w:val="001D0947"/>
    <w:rsid w:val="001D2D6E"/>
    <w:rsid w:val="001D50BF"/>
    <w:rsid w:val="001D5BDC"/>
    <w:rsid w:val="001D5C4A"/>
    <w:rsid w:val="001D799F"/>
    <w:rsid w:val="001D7A92"/>
    <w:rsid w:val="001E09F1"/>
    <w:rsid w:val="001E1D70"/>
    <w:rsid w:val="001E2730"/>
    <w:rsid w:val="001E67EE"/>
    <w:rsid w:val="001F0B12"/>
    <w:rsid w:val="001F0BB5"/>
    <w:rsid w:val="001F2191"/>
    <w:rsid w:val="001F3E81"/>
    <w:rsid w:val="001F54B4"/>
    <w:rsid w:val="00200C0A"/>
    <w:rsid w:val="0020275B"/>
    <w:rsid w:val="00211E9F"/>
    <w:rsid w:val="00213B24"/>
    <w:rsid w:val="00214DAB"/>
    <w:rsid w:val="00217BDC"/>
    <w:rsid w:val="00222CAE"/>
    <w:rsid w:val="00223706"/>
    <w:rsid w:val="002244E1"/>
    <w:rsid w:val="00226048"/>
    <w:rsid w:val="002321B5"/>
    <w:rsid w:val="00232882"/>
    <w:rsid w:val="002361EF"/>
    <w:rsid w:val="002373C1"/>
    <w:rsid w:val="00237646"/>
    <w:rsid w:val="00243E48"/>
    <w:rsid w:val="00247C37"/>
    <w:rsid w:val="00247FF6"/>
    <w:rsid w:val="002510A9"/>
    <w:rsid w:val="00253B0F"/>
    <w:rsid w:val="0025586E"/>
    <w:rsid w:val="00261EC7"/>
    <w:rsid w:val="00262E36"/>
    <w:rsid w:val="00263C52"/>
    <w:rsid w:val="00264B3B"/>
    <w:rsid w:val="00266C71"/>
    <w:rsid w:val="00270148"/>
    <w:rsid w:val="00270362"/>
    <w:rsid w:val="002718A4"/>
    <w:rsid w:val="00272F34"/>
    <w:rsid w:val="002744B5"/>
    <w:rsid w:val="00275DB3"/>
    <w:rsid w:val="00276091"/>
    <w:rsid w:val="00277225"/>
    <w:rsid w:val="00277F47"/>
    <w:rsid w:val="00280619"/>
    <w:rsid w:val="002827F0"/>
    <w:rsid w:val="00283029"/>
    <w:rsid w:val="00284116"/>
    <w:rsid w:val="00284454"/>
    <w:rsid w:val="002856FC"/>
    <w:rsid w:val="00286CCE"/>
    <w:rsid w:val="002878A2"/>
    <w:rsid w:val="00292297"/>
    <w:rsid w:val="002924FF"/>
    <w:rsid w:val="002954EC"/>
    <w:rsid w:val="00296CE2"/>
    <w:rsid w:val="002971CD"/>
    <w:rsid w:val="00297318"/>
    <w:rsid w:val="002A3106"/>
    <w:rsid w:val="002A3430"/>
    <w:rsid w:val="002A44D6"/>
    <w:rsid w:val="002B0AB1"/>
    <w:rsid w:val="002B12E0"/>
    <w:rsid w:val="002B37EA"/>
    <w:rsid w:val="002B4495"/>
    <w:rsid w:val="002B4D53"/>
    <w:rsid w:val="002B63C9"/>
    <w:rsid w:val="002C01CC"/>
    <w:rsid w:val="002C244C"/>
    <w:rsid w:val="002C3C35"/>
    <w:rsid w:val="002C6DAA"/>
    <w:rsid w:val="002C6ED1"/>
    <w:rsid w:val="002D012F"/>
    <w:rsid w:val="002D4892"/>
    <w:rsid w:val="002D75B9"/>
    <w:rsid w:val="002D7965"/>
    <w:rsid w:val="002E0DD0"/>
    <w:rsid w:val="002E180D"/>
    <w:rsid w:val="002E1C76"/>
    <w:rsid w:val="002E264F"/>
    <w:rsid w:val="002E3023"/>
    <w:rsid w:val="002E4634"/>
    <w:rsid w:val="002E607A"/>
    <w:rsid w:val="002E6F60"/>
    <w:rsid w:val="002F18EF"/>
    <w:rsid w:val="002F1B18"/>
    <w:rsid w:val="002F1D8A"/>
    <w:rsid w:val="002F291C"/>
    <w:rsid w:val="002F29F8"/>
    <w:rsid w:val="002F30B2"/>
    <w:rsid w:val="002F336E"/>
    <w:rsid w:val="002F7BBB"/>
    <w:rsid w:val="003028DC"/>
    <w:rsid w:val="00305269"/>
    <w:rsid w:val="00306B6C"/>
    <w:rsid w:val="0031062B"/>
    <w:rsid w:val="003132FF"/>
    <w:rsid w:val="003134CA"/>
    <w:rsid w:val="00313CE6"/>
    <w:rsid w:val="00315377"/>
    <w:rsid w:val="00317B3E"/>
    <w:rsid w:val="0032028A"/>
    <w:rsid w:val="0032224C"/>
    <w:rsid w:val="00322504"/>
    <w:rsid w:val="003234F7"/>
    <w:rsid w:val="0032372E"/>
    <w:rsid w:val="00324E99"/>
    <w:rsid w:val="0032549C"/>
    <w:rsid w:val="00325A90"/>
    <w:rsid w:val="00326AED"/>
    <w:rsid w:val="00326F8A"/>
    <w:rsid w:val="00334596"/>
    <w:rsid w:val="00335154"/>
    <w:rsid w:val="00335329"/>
    <w:rsid w:val="00336535"/>
    <w:rsid w:val="00341235"/>
    <w:rsid w:val="0034271A"/>
    <w:rsid w:val="00342B6F"/>
    <w:rsid w:val="00344116"/>
    <w:rsid w:val="00344B45"/>
    <w:rsid w:val="0034785F"/>
    <w:rsid w:val="0035031B"/>
    <w:rsid w:val="0035073A"/>
    <w:rsid w:val="00352728"/>
    <w:rsid w:val="003545E4"/>
    <w:rsid w:val="00357A4C"/>
    <w:rsid w:val="003627DF"/>
    <w:rsid w:val="00362BE0"/>
    <w:rsid w:val="00363F14"/>
    <w:rsid w:val="00364A11"/>
    <w:rsid w:val="00370658"/>
    <w:rsid w:val="00371982"/>
    <w:rsid w:val="00373E11"/>
    <w:rsid w:val="00373E1E"/>
    <w:rsid w:val="0037664A"/>
    <w:rsid w:val="00380800"/>
    <w:rsid w:val="00380D62"/>
    <w:rsid w:val="00382DD1"/>
    <w:rsid w:val="003830FD"/>
    <w:rsid w:val="00384CA2"/>
    <w:rsid w:val="00386CF2"/>
    <w:rsid w:val="003874D7"/>
    <w:rsid w:val="00387C09"/>
    <w:rsid w:val="00387C69"/>
    <w:rsid w:val="00390B67"/>
    <w:rsid w:val="00391DD1"/>
    <w:rsid w:val="00394366"/>
    <w:rsid w:val="00395C78"/>
    <w:rsid w:val="00397A74"/>
    <w:rsid w:val="003A1435"/>
    <w:rsid w:val="003A34A8"/>
    <w:rsid w:val="003A3AA0"/>
    <w:rsid w:val="003A4B96"/>
    <w:rsid w:val="003A4E98"/>
    <w:rsid w:val="003A60CC"/>
    <w:rsid w:val="003B27DA"/>
    <w:rsid w:val="003B2983"/>
    <w:rsid w:val="003B330B"/>
    <w:rsid w:val="003B3360"/>
    <w:rsid w:val="003B4878"/>
    <w:rsid w:val="003B4C20"/>
    <w:rsid w:val="003B6847"/>
    <w:rsid w:val="003B6B71"/>
    <w:rsid w:val="003B747E"/>
    <w:rsid w:val="003C1665"/>
    <w:rsid w:val="003C167E"/>
    <w:rsid w:val="003C413D"/>
    <w:rsid w:val="003C4718"/>
    <w:rsid w:val="003C5047"/>
    <w:rsid w:val="003C5F62"/>
    <w:rsid w:val="003C7785"/>
    <w:rsid w:val="003C7ACA"/>
    <w:rsid w:val="003D2406"/>
    <w:rsid w:val="003D3109"/>
    <w:rsid w:val="003D577B"/>
    <w:rsid w:val="003D5BCA"/>
    <w:rsid w:val="003D5DFB"/>
    <w:rsid w:val="003E111A"/>
    <w:rsid w:val="003E55C4"/>
    <w:rsid w:val="003F0434"/>
    <w:rsid w:val="003F0A0B"/>
    <w:rsid w:val="003F213F"/>
    <w:rsid w:val="003F41DA"/>
    <w:rsid w:val="003F48A5"/>
    <w:rsid w:val="004045EC"/>
    <w:rsid w:val="00411FF4"/>
    <w:rsid w:val="0041612B"/>
    <w:rsid w:val="0041656F"/>
    <w:rsid w:val="00422162"/>
    <w:rsid w:val="004228EC"/>
    <w:rsid w:val="00422FDF"/>
    <w:rsid w:val="00425088"/>
    <w:rsid w:val="00427BA0"/>
    <w:rsid w:val="0043016C"/>
    <w:rsid w:val="00430B71"/>
    <w:rsid w:val="00431CD1"/>
    <w:rsid w:val="00436183"/>
    <w:rsid w:val="00437469"/>
    <w:rsid w:val="00441A4A"/>
    <w:rsid w:val="00442126"/>
    <w:rsid w:val="00442E37"/>
    <w:rsid w:val="00442E3C"/>
    <w:rsid w:val="0044362E"/>
    <w:rsid w:val="00443BD3"/>
    <w:rsid w:val="004456CB"/>
    <w:rsid w:val="004473DF"/>
    <w:rsid w:val="00452F99"/>
    <w:rsid w:val="00463EF7"/>
    <w:rsid w:val="0046571F"/>
    <w:rsid w:val="00465C32"/>
    <w:rsid w:val="00473B77"/>
    <w:rsid w:val="00475D04"/>
    <w:rsid w:val="00477D53"/>
    <w:rsid w:val="00483F44"/>
    <w:rsid w:val="004860BB"/>
    <w:rsid w:val="00487AC5"/>
    <w:rsid w:val="00487D82"/>
    <w:rsid w:val="00491E93"/>
    <w:rsid w:val="00492BAB"/>
    <w:rsid w:val="004950CF"/>
    <w:rsid w:val="004959BF"/>
    <w:rsid w:val="004A0276"/>
    <w:rsid w:val="004A2C8A"/>
    <w:rsid w:val="004A593D"/>
    <w:rsid w:val="004A76E0"/>
    <w:rsid w:val="004A79FA"/>
    <w:rsid w:val="004B218F"/>
    <w:rsid w:val="004B53BB"/>
    <w:rsid w:val="004B614D"/>
    <w:rsid w:val="004B6A9F"/>
    <w:rsid w:val="004C0A41"/>
    <w:rsid w:val="004C1A29"/>
    <w:rsid w:val="004C30C6"/>
    <w:rsid w:val="004C38C4"/>
    <w:rsid w:val="004C43FD"/>
    <w:rsid w:val="004C504B"/>
    <w:rsid w:val="004C5197"/>
    <w:rsid w:val="004C62F3"/>
    <w:rsid w:val="004C7A34"/>
    <w:rsid w:val="004D0F90"/>
    <w:rsid w:val="004D314D"/>
    <w:rsid w:val="004D73B7"/>
    <w:rsid w:val="004E1AC3"/>
    <w:rsid w:val="004E2BFC"/>
    <w:rsid w:val="004E498C"/>
    <w:rsid w:val="004F11F0"/>
    <w:rsid w:val="004F2329"/>
    <w:rsid w:val="004F502F"/>
    <w:rsid w:val="005021E9"/>
    <w:rsid w:val="005069FF"/>
    <w:rsid w:val="005072DC"/>
    <w:rsid w:val="00514366"/>
    <w:rsid w:val="005200E2"/>
    <w:rsid w:val="00521E5E"/>
    <w:rsid w:val="0052231F"/>
    <w:rsid w:val="00522456"/>
    <w:rsid w:val="005238F6"/>
    <w:rsid w:val="00524BFE"/>
    <w:rsid w:val="005257BA"/>
    <w:rsid w:val="005272E4"/>
    <w:rsid w:val="00530B07"/>
    <w:rsid w:val="00530B89"/>
    <w:rsid w:val="005311BD"/>
    <w:rsid w:val="0053222F"/>
    <w:rsid w:val="00535662"/>
    <w:rsid w:val="00536782"/>
    <w:rsid w:val="00536E2F"/>
    <w:rsid w:val="00537352"/>
    <w:rsid w:val="0053764B"/>
    <w:rsid w:val="00541B3A"/>
    <w:rsid w:val="00545995"/>
    <w:rsid w:val="00546829"/>
    <w:rsid w:val="005509B5"/>
    <w:rsid w:val="005557D9"/>
    <w:rsid w:val="0055686F"/>
    <w:rsid w:val="0056041E"/>
    <w:rsid w:val="00561235"/>
    <w:rsid w:val="005620E9"/>
    <w:rsid w:val="00563656"/>
    <w:rsid w:val="00565177"/>
    <w:rsid w:val="00566E56"/>
    <w:rsid w:val="005670A4"/>
    <w:rsid w:val="005672C0"/>
    <w:rsid w:val="00570553"/>
    <w:rsid w:val="005706C7"/>
    <w:rsid w:val="0057115B"/>
    <w:rsid w:val="00571207"/>
    <w:rsid w:val="0057168C"/>
    <w:rsid w:val="00571E21"/>
    <w:rsid w:val="00572160"/>
    <w:rsid w:val="005723FD"/>
    <w:rsid w:val="0057574B"/>
    <w:rsid w:val="00575C18"/>
    <w:rsid w:val="0057751D"/>
    <w:rsid w:val="00580566"/>
    <w:rsid w:val="00581089"/>
    <w:rsid w:val="00581435"/>
    <w:rsid w:val="0058483A"/>
    <w:rsid w:val="00584DE7"/>
    <w:rsid w:val="00585996"/>
    <w:rsid w:val="005860B4"/>
    <w:rsid w:val="005913EA"/>
    <w:rsid w:val="00591E3F"/>
    <w:rsid w:val="0059222D"/>
    <w:rsid w:val="00594737"/>
    <w:rsid w:val="005966DA"/>
    <w:rsid w:val="00596DF7"/>
    <w:rsid w:val="005A084F"/>
    <w:rsid w:val="005A0ED6"/>
    <w:rsid w:val="005A2695"/>
    <w:rsid w:val="005A4274"/>
    <w:rsid w:val="005A501D"/>
    <w:rsid w:val="005A511E"/>
    <w:rsid w:val="005B0629"/>
    <w:rsid w:val="005B17FF"/>
    <w:rsid w:val="005B20F8"/>
    <w:rsid w:val="005B2BC3"/>
    <w:rsid w:val="005B61F9"/>
    <w:rsid w:val="005C223D"/>
    <w:rsid w:val="005C24E4"/>
    <w:rsid w:val="005C6966"/>
    <w:rsid w:val="005D4118"/>
    <w:rsid w:val="005D7583"/>
    <w:rsid w:val="005E0748"/>
    <w:rsid w:val="005E1391"/>
    <w:rsid w:val="005E230E"/>
    <w:rsid w:val="005E2D9A"/>
    <w:rsid w:val="005E67F0"/>
    <w:rsid w:val="005E7A29"/>
    <w:rsid w:val="005F0A97"/>
    <w:rsid w:val="005F1084"/>
    <w:rsid w:val="005F1FF5"/>
    <w:rsid w:val="006001F9"/>
    <w:rsid w:val="00600588"/>
    <w:rsid w:val="006012A0"/>
    <w:rsid w:val="00602287"/>
    <w:rsid w:val="00602851"/>
    <w:rsid w:val="00603778"/>
    <w:rsid w:val="00605DC8"/>
    <w:rsid w:val="00606B9F"/>
    <w:rsid w:val="00606E10"/>
    <w:rsid w:val="00610C4A"/>
    <w:rsid w:val="00610FF3"/>
    <w:rsid w:val="00611C56"/>
    <w:rsid w:val="006120C9"/>
    <w:rsid w:val="00612619"/>
    <w:rsid w:val="0061361E"/>
    <w:rsid w:val="006138B0"/>
    <w:rsid w:val="00613BE2"/>
    <w:rsid w:val="00616B03"/>
    <w:rsid w:val="00620C4A"/>
    <w:rsid w:val="00620DC6"/>
    <w:rsid w:val="0062432C"/>
    <w:rsid w:val="00630CAB"/>
    <w:rsid w:val="00634476"/>
    <w:rsid w:val="006344DD"/>
    <w:rsid w:val="00634826"/>
    <w:rsid w:val="00635663"/>
    <w:rsid w:val="00635D6A"/>
    <w:rsid w:val="006374AA"/>
    <w:rsid w:val="006401F7"/>
    <w:rsid w:val="00641CD7"/>
    <w:rsid w:val="00642603"/>
    <w:rsid w:val="006461EE"/>
    <w:rsid w:val="006515CA"/>
    <w:rsid w:val="00651AB0"/>
    <w:rsid w:val="00653A5C"/>
    <w:rsid w:val="00655D23"/>
    <w:rsid w:val="006560B2"/>
    <w:rsid w:val="00657F01"/>
    <w:rsid w:val="00666B7A"/>
    <w:rsid w:val="00666E11"/>
    <w:rsid w:val="00667920"/>
    <w:rsid w:val="006718EE"/>
    <w:rsid w:val="006719DE"/>
    <w:rsid w:val="00671C67"/>
    <w:rsid w:val="006731FD"/>
    <w:rsid w:val="00675054"/>
    <w:rsid w:val="00676F99"/>
    <w:rsid w:val="0067786B"/>
    <w:rsid w:val="006837A0"/>
    <w:rsid w:val="00684EA2"/>
    <w:rsid w:val="00687CB9"/>
    <w:rsid w:val="006906F6"/>
    <w:rsid w:val="006927E8"/>
    <w:rsid w:val="00692F79"/>
    <w:rsid w:val="00693252"/>
    <w:rsid w:val="00694027"/>
    <w:rsid w:val="00696738"/>
    <w:rsid w:val="006969CB"/>
    <w:rsid w:val="00697029"/>
    <w:rsid w:val="006A0C0A"/>
    <w:rsid w:val="006A2EF0"/>
    <w:rsid w:val="006A71CD"/>
    <w:rsid w:val="006B2488"/>
    <w:rsid w:val="006B2B69"/>
    <w:rsid w:val="006B2D8C"/>
    <w:rsid w:val="006B3C3C"/>
    <w:rsid w:val="006B3D27"/>
    <w:rsid w:val="006B7B15"/>
    <w:rsid w:val="006C4E86"/>
    <w:rsid w:val="006C576D"/>
    <w:rsid w:val="006C7582"/>
    <w:rsid w:val="006D4F1F"/>
    <w:rsid w:val="006D6AEC"/>
    <w:rsid w:val="006D78DE"/>
    <w:rsid w:val="006E385B"/>
    <w:rsid w:val="006E3C99"/>
    <w:rsid w:val="006E402C"/>
    <w:rsid w:val="006E66CA"/>
    <w:rsid w:val="006E7B30"/>
    <w:rsid w:val="006E7EA9"/>
    <w:rsid w:val="006F2D9E"/>
    <w:rsid w:val="006F32CA"/>
    <w:rsid w:val="006F46F2"/>
    <w:rsid w:val="006F470F"/>
    <w:rsid w:val="006F5299"/>
    <w:rsid w:val="00702223"/>
    <w:rsid w:val="00702F4C"/>
    <w:rsid w:val="00703F5E"/>
    <w:rsid w:val="007058D1"/>
    <w:rsid w:val="00713C5D"/>
    <w:rsid w:val="0071448B"/>
    <w:rsid w:val="00714B41"/>
    <w:rsid w:val="0071607D"/>
    <w:rsid w:val="00716E91"/>
    <w:rsid w:val="00723281"/>
    <w:rsid w:val="007258FF"/>
    <w:rsid w:val="0072696E"/>
    <w:rsid w:val="00732442"/>
    <w:rsid w:val="00732A8B"/>
    <w:rsid w:val="00737478"/>
    <w:rsid w:val="007376C4"/>
    <w:rsid w:val="00740594"/>
    <w:rsid w:val="00741E50"/>
    <w:rsid w:val="00741EE7"/>
    <w:rsid w:val="007466BD"/>
    <w:rsid w:val="0075025C"/>
    <w:rsid w:val="00750ED5"/>
    <w:rsid w:val="00754A9F"/>
    <w:rsid w:val="00755A05"/>
    <w:rsid w:val="00755B56"/>
    <w:rsid w:val="0075754F"/>
    <w:rsid w:val="007623B9"/>
    <w:rsid w:val="00762E6E"/>
    <w:rsid w:val="00763FBA"/>
    <w:rsid w:val="00771ED8"/>
    <w:rsid w:val="00771FDC"/>
    <w:rsid w:val="00772D1F"/>
    <w:rsid w:val="0077602D"/>
    <w:rsid w:val="00776127"/>
    <w:rsid w:val="0078101C"/>
    <w:rsid w:val="00785EAF"/>
    <w:rsid w:val="0079032E"/>
    <w:rsid w:val="007906FE"/>
    <w:rsid w:val="00791395"/>
    <w:rsid w:val="00792101"/>
    <w:rsid w:val="007934B5"/>
    <w:rsid w:val="007935E4"/>
    <w:rsid w:val="007941BE"/>
    <w:rsid w:val="00795392"/>
    <w:rsid w:val="00795E5D"/>
    <w:rsid w:val="007964EB"/>
    <w:rsid w:val="007A101E"/>
    <w:rsid w:val="007A5E9E"/>
    <w:rsid w:val="007B01BD"/>
    <w:rsid w:val="007B04AF"/>
    <w:rsid w:val="007B0BCF"/>
    <w:rsid w:val="007B2BCC"/>
    <w:rsid w:val="007B38B9"/>
    <w:rsid w:val="007B6A7A"/>
    <w:rsid w:val="007C0BCC"/>
    <w:rsid w:val="007C647D"/>
    <w:rsid w:val="007C69A2"/>
    <w:rsid w:val="007C7C4D"/>
    <w:rsid w:val="007D11AA"/>
    <w:rsid w:val="007D1BB6"/>
    <w:rsid w:val="007D2184"/>
    <w:rsid w:val="007D349B"/>
    <w:rsid w:val="007D438E"/>
    <w:rsid w:val="007D43BA"/>
    <w:rsid w:val="007D5313"/>
    <w:rsid w:val="007D63F3"/>
    <w:rsid w:val="007D7CCB"/>
    <w:rsid w:val="007E0890"/>
    <w:rsid w:val="007E2390"/>
    <w:rsid w:val="007E339F"/>
    <w:rsid w:val="007E4E51"/>
    <w:rsid w:val="007E5A15"/>
    <w:rsid w:val="007E6EA7"/>
    <w:rsid w:val="007E786F"/>
    <w:rsid w:val="007E7EB3"/>
    <w:rsid w:val="007F5C9E"/>
    <w:rsid w:val="007F6DA6"/>
    <w:rsid w:val="007F7384"/>
    <w:rsid w:val="007F75AC"/>
    <w:rsid w:val="00800598"/>
    <w:rsid w:val="008013D5"/>
    <w:rsid w:val="0080196E"/>
    <w:rsid w:val="0080448E"/>
    <w:rsid w:val="00806DA7"/>
    <w:rsid w:val="0081047E"/>
    <w:rsid w:val="008105FE"/>
    <w:rsid w:val="00811CF4"/>
    <w:rsid w:val="008127F6"/>
    <w:rsid w:val="00812EFC"/>
    <w:rsid w:val="00816119"/>
    <w:rsid w:val="00816ED8"/>
    <w:rsid w:val="00820FBC"/>
    <w:rsid w:val="00823E5E"/>
    <w:rsid w:val="00825E8E"/>
    <w:rsid w:val="00827B4F"/>
    <w:rsid w:val="00830FCB"/>
    <w:rsid w:val="00831DEC"/>
    <w:rsid w:val="00833356"/>
    <w:rsid w:val="00833C38"/>
    <w:rsid w:val="00835D3F"/>
    <w:rsid w:val="00837B9D"/>
    <w:rsid w:val="00841FAA"/>
    <w:rsid w:val="00842B62"/>
    <w:rsid w:val="00842EE4"/>
    <w:rsid w:val="008432A5"/>
    <w:rsid w:val="00843BEA"/>
    <w:rsid w:val="00844D77"/>
    <w:rsid w:val="00846428"/>
    <w:rsid w:val="008466C0"/>
    <w:rsid w:val="008520AF"/>
    <w:rsid w:val="008522D7"/>
    <w:rsid w:val="00853078"/>
    <w:rsid w:val="00854133"/>
    <w:rsid w:val="0085414E"/>
    <w:rsid w:val="00855DA2"/>
    <w:rsid w:val="00861205"/>
    <w:rsid w:val="00863EFC"/>
    <w:rsid w:val="0087082B"/>
    <w:rsid w:val="00871FE2"/>
    <w:rsid w:val="00872126"/>
    <w:rsid w:val="00876E1B"/>
    <w:rsid w:val="00880E0A"/>
    <w:rsid w:val="00880E27"/>
    <w:rsid w:val="008835FF"/>
    <w:rsid w:val="00890591"/>
    <w:rsid w:val="008905EA"/>
    <w:rsid w:val="00891BB9"/>
    <w:rsid w:val="0089349B"/>
    <w:rsid w:val="0089549E"/>
    <w:rsid w:val="00895564"/>
    <w:rsid w:val="0089736A"/>
    <w:rsid w:val="008A02E2"/>
    <w:rsid w:val="008A11AA"/>
    <w:rsid w:val="008A2CB9"/>
    <w:rsid w:val="008A2D61"/>
    <w:rsid w:val="008A42B3"/>
    <w:rsid w:val="008B5E10"/>
    <w:rsid w:val="008C2B40"/>
    <w:rsid w:val="008C3BC9"/>
    <w:rsid w:val="008C7184"/>
    <w:rsid w:val="008D141C"/>
    <w:rsid w:val="008D3C2A"/>
    <w:rsid w:val="008D3E41"/>
    <w:rsid w:val="008D4AA3"/>
    <w:rsid w:val="008D78C2"/>
    <w:rsid w:val="008E22CB"/>
    <w:rsid w:val="008E2C4C"/>
    <w:rsid w:val="008E2E1C"/>
    <w:rsid w:val="008E357D"/>
    <w:rsid w:val="008E3DA6"/>
    <w:rsid w:val="008E4817"/>
    <w:rsid w:val="008E4EAB"/>
    <w:rsid w:val="008E5307"/>
    <w:rsid w:val="008E7D0A"/>
    <w:rsid w:val="008F33C1"/>
    <w:rsid w:val="008F385D"/>
    <w:rsid w:val="00906862"/>
    <w:rsid w:val="00911414"/>
    <w:rsid w:val="00911581"/>
    <w:rsid w:val="00915125"/>
    <w:rsid w:val="0091566D"/>
    <w:rsid w:val="009167FD"/>
    <w:rsid w:val="00916B08"/>
    <w:rsid w:val="0092148E"/>
    <w:rsid w:val="00922196"/>
    <w:rsid w:val="00922371"/>
    <w:rsid w:val="0092379D"/>
    <w:rsid w:val="00925157"/>
    <w:rsid w:val="00925E56"/>
    <w:rsid w:val="009267B9"/>
    <w:rsid w:val="009270FF"/>
    <w:rsid w:val="00927C3F"/>
    <w:rsid w:val="00931C33"/>
    <w:rsid w:val="009329B1"/>
    <w:rsid w:val="00932CCA"/>
    <w:rsid w:val="009416BA"/>
    <w:rsid w:val="0094336B"/>
    <w:rsid w:val="009442D9"/>
    <w:rsid w:val="009452CF"/>
    <w:rsid w:val="00945C8B"/>
    <w:rsid w:val="009509E6"/>
    <w:rsid w:val="009518E5"/>
    <w:rsid w:val="0095443E"/>
    <w:rsid w:val="009568F0"/>
    <w:rsid w:val="00960952"/>
    <w:rsid w:val="0096403E"/>
    <w:rsid w:val="00966F51"/>
    <w:rsid w:val="009700B5"/>
    <w:rsid w:val="0097097B"/>
    <w:rsid w:val="0097132F"/>
    <w:rsid w:val="00971C21"/>
    <w:rsid w:val="00972EAB"/>
    <w:rsid w:val="00973C0D"/>
    <w:rsid w:val="00975120"/>
    <w:rsid w:val="009762DE"/>
    <w:rsid w:val="00977139"/>
    <w:rsid w:val="00980FBF"/>
    <w:rsid w:val="00981775"/>
    <w:rsid w:val="00982B78"/>
    <w:rsid w:val="0098784A"/>
    <w:rsid w:val="009878F1"/>
    <w:rsid w:val="00992A0B"/>
    <w:rsid w:val="009A15D2"/>
    <w:rsid w:val="009A293C"/>
    <w:rsid w:val="009A2A24"/>
    <w:rsid w:val="009A2BD8"/>
    <w:rsid w:val="009A3F89"/>
    <w:rsid w:val="009A42BF"/>
    <w:rsid w:val="009A4809"/>
    <w:rsid w:val="009A7419"/>
    <w:rsid w:val="009B0665"/>
    <w:rsid w:val="009B176E"/>
    <w:rsid w:val="009B2BD8"/>
    <w:rsid w:val="009B35CD"/>
    <w:rsid w:val="009B5DC5"/>
    <w:rsid w:val="009B64BF"/>
    <w:rsid w:val="009B76DD"/>
    <w:rsid w:val="009C1A84"/>
    <w:rsid w:val="009C2AB1"/>
    <w:rsid w:val="009C31BD"/>
    <w:rsid w:val="009C4F00"/>
    <w:rsid w:val="009C59ED"/>
    <w:rsid w:val="009C787E"/>
    <w:rsid w:val="009C7B23"/>
    <w:rsid w:val="009D15E9"/>
    <w:rsid w:val="009D277A"/>
    <w:rsid w:val="009D43E2"/>
    <w:rsid w:val="009E04BA"/>
    <w:rsid w:val="009E1CD6"/>
    <w:rsid w:val="009E3160"/>
    <w:rsid w:val="009E3ECE"/>
    <w:rsid w:val="009E4075"/>
    <w:rsid w:val="009E4CF2"/>
    <w:rsid w:val="009E57DB"/>
    <w:rsid w:val="009E5F2F"/>
    <w:rsid w:val="009E717F"/>
    <w:rsid w:val="009F2643"/>
    <w:rsid w:val="009F367F"/>
    <w:rsid w:val="009F6078"/>
    <w:rsid w:val="009F727E"/>
    <w:rsid w:val="00A04E39"/>
    <w:rsid w:val="00A10435"/>
    <w:rsid w:val="00A10CBE"/>
    <w:rsid w:val="00A15B4B"/>
    <w:rsid w:val="00A16D22"/>
    <w:rsid w:val="00A21D30"/>
    <w:rsid w:val="00A22F51"/>
    <w:rsid w:val="00A22FBC"/>
    <w:rsid w:val="00A2347F"/>
    <w:rsid w:val="00A236BD"/>
    <w:rsid w:val="00A2505E"/>
    <w:rsid w:val="00A271DA"/>
    <w:rsid w:val="00A32ED8"/>
    <w:rsid w:val="00A334A5"/>
    <w:rsid w:val="00A3409A"/>
    <w:rsid w:val="00A35385"/>
    <w:rsid w:val="00A3748F"/>
    <w:rsid w:val="00A40280"/>
    <w:rsid w:val="00A4033E"/>
    <w:rsid w:val="00A4381B"/>
    <w:rsid w:val="00A45FE4"/>
    <w:rsid w:val="00A478E7"/>
    <w:rsid w:val="00A47DFD"/>
    <w:rsid w:val="00A514C5"/>
    <w:rsid w:val="00A52D35"/>
    <w:rsid w:val="00A53151"/>
    <w:rsid w:val="00A54818"/>
    <w:rsid w:val="00A553C7"/>
    <w:rsid w:val="00A60C9B"/>
    <w:rsid w:val="00A628E7"/>
    <w:rsid w:val="00A72096"/>
    <w:rsid w:val="00A737E1"/>
    <w:rsid w:val="00A744B4"/>
    <w:rsid w:val="00A74949"/>
    <w:rsid w:val="00A77E84"/>
    <w:rsid w:val="00A81725"/>
    <w:rsid w:val="00A82979"/>
    <w:rsid w:val="00A8401D"/>
    <w:rsid w:val="00A9019A"/>
    <w:rsid w:val="00A9259F"/>
    <w:rsid w:val="00A94544"/>
    <w:rsid w:val="00A94FA7"/>
    <w:rsid w:val="00A95037"/>
    <w:rsid w:val="00AA11FC"/>
    <w:rsid w:val="00AA431E"/>
    <w:rsid w:val="00AB075E"/>
    <w:rsid w:val="00AB1A34"/>
    <w:rsid w:val="00AB642E"/>
    <w:rsid w:val="00AC17BB"/>
    <w:rsid w:val="00AD0F88"/>
    <w:rsid w:val="00AD16C2"/>
    <w:rsid w:val="00AD555F"/>
    <w:rsid w:val="00AD5EC4"/>
    <w:rsid w:val="00AE1C4F"/>
    <w:rsid w:val="00AE44B8"/>
    <w:rsid w:val="00AE5CFF"/>
    <w:rsid w:val="00AE61E5"/>
    <w:rsid w:val="00AE66FE"/>
    <w:rsid w:val="00AF269A"/>
    <w:rsid w:val="00AF6D1C"/>
    <w:rsid w:val="00AF6E9A"/>
    <w:rsid w:val="00B04488"/>
    <w:rsid w:val="00B044F8"/>
    <w:rsid w:val="00B051C2"/>
    <w:rsid w:val="00B058E3"/>
    <w:rsid w:val="00B05F37"/>
    <w:rsid w:val="00B10A2C"/>
    <w:rsid w:val="00B10C9C"/>
    <w:rsid w:val="00B12F83"/>
    <w:rsid w:val="00B13303"/>
    <w:rsid w:val="00B144E7"/>
    <w:rsid w:val="00B15E03"/>
    <w:rsid w:val="00B16F15"/>
    <w:rsid w:val="00B2045C"/>
    <w:rsid w:val="00B20CD4"/>
    <w:rsid w:val="00B23394"/>
    <w:rsid w:val="00B24450"/>
    <w:rsid w:val="00B26A49"/>
    <w:rsid w:val="00B33273"/>
    <w:rsid w:val="00B371E4"/>
    <w:rsid w:val="00B40C31"/>
    <w:rsid w:val="00B45907"/>
    <w:rsid w:val="00B46765"/>
    <w:rsid w:val="00B468BF"/>
    <w:rsid w:val="00B47D6A"/>
    <w:rsid w:val="00B5252D"/>
    <w:rsid w:val="00B564F4"/>
    <w:rsid w:val="00B56816"/>
    <w:rsid w:val="00B56D78"/>
    <w:rsid w:val="00B621A1"/>
    <w:rsid w:val="00B62CD2"/>
    <w:rsid w:val="00B63C41"/>
    <w:rsid w:val="00B64800"/>
    <w:rsid w:val="00B66B5F"/>
    <w:rsid w:val="00B70174"/>
    <w:rsid w:val="00B70799"/>
    <w:rsid w:val="00B72976"/>
    <w:rsid w:val="00B80165"/>
    <w:rsid w:val="00B81464"/>
    <w:rsid w:val="00B83D85"/>
    <w:rsid w:val="00B852C2"/>
    <w:rsid w:val="00B85A82"/>
    <w:rsid w:val="00B86C49"/>
    <w:rsid w:val="00B86E68"/>
    <w:rsid w:val="00B906DA"/>
    <w:rsid w:val="00B92586"/>
    <w:rsid w:val="00B93DBE"/>
    <w:rsid w:val="00BA1729"/>
    <w:rsid w:val="00BA2C71"/>
    <w:rsid w:val="00BA6C39"/>
    <w:rsid w:val="00BB12FF"/>
    <w:rsid w:val="00BB1665"/>
    <w:rsid w:val="00BB48AD"/>
    <w:rsid w:val="00BB5212"/>
    <w:rsid w:val="00BB5880"/>
    <w:rsid w:val="00BB73F5"/>
    <w:rsid w:val="00BC058F"/>
    <w:rsid w:val="00BC0D02"/>
    <w:rsid w:val="00BC772D"/>
    <w:rsid w:val="00BD03D1"/>
    <w:rsid w:val="00BD1427"/>
    <w:rsid w:val="00BD1746"/>
    <w:rsid w:val="00BD1A93"/>
    <w:rsid w:val="00BD1C66"/>
    <w:rsid w:val="00BD22A3"/>
    <w:rsid w:val="00BD66CF"/>
    <w:rsid w:val="00BD7C03"/>
    <w:rsid w:val="00BD7CE5"/>
    <w:rsid w:val="00BE1FF4"/>
    <w:rsid w:val="00BE33C7"/>
    <w:rsid w:val="00BE6E68"/>
    <w:rsid w:val="00BE7B05"/>
    <w:rsid w:val="00BF06CD"/>
    <w:rsid w:val="00BF3617"/>
    <w:rsid w:val="00BF6C7E"/>
    <w:rsid w:val="00BF7102"/>
    <w:rsid w:val="00BF714D"/>
    <w:rsid w:val="00C04050"/>
    <w:rsid w:val="00C04DE9"/>
    <w:rsid w:val="00C05653"/>
    <w:rsid w:val="00C0580B"/>
    <w:rsid w:val="00C068A7"/>
    <w:rsid w:val="00C15831"/>
    <w:rsid w:val="00C159F6"/>
    <w:rsid w:val="00C1699D"/>
    <w:rsid w:val="00C170C0"/>
    <w:rsid w:val="00C228A1"/>
    <w:rsid w:val="00C273CF"/>
    <w:rsid w:val="00C27514"/>
    <w:rsid w:val="00C27A87"/>
    <w:rsid w:val="00C27E4D"/>
    <w:rsid w:val="00C37285"/>
    <w:rsid w:val="00C375FC"/>
    <w:rsid w:val="00C41309"/>
    <w:rsid w:val="00C422A9"/>
    <w:rsid w:val="00C423A2"/>
    <w:rsid w:val="00C42D97"/>
    <w:rsid w:val="00C434EA"/>
    <w:rsid w:val="00C45691"/>
    <w:rsid w:val="00C47F3D"/>
    <w:rsid w:val="00C50D16"/>
    <w:rsid w:val="00C544D7"/>
    <w:rsid w:val="00C559DF"/>
    <w:rsid w:val="00C57129"/>
    <w:rsid w:val="00C575A1"/>
    <w:rsid w:val="00C577EA"/>
    <w:rsid w:val="00C57A79"/>
    <w:rsid w:val="00C60E40"/>
    <w:rsid w:val="00C64DFC"/>
    <w:rsid w:val="00C67703"/>
    <w:rsid w:val="00C70A90"/>
    <w:rsid w:val="00C70BC8"/>
    <w:rsid w:val="00C71173"/>
    <w:rsid w:val="00C717DD"/>
    <w:rsid w:val="00C731BD"/>
    <w:rsid w:val="00C73515"/>
    <w:rsid w:val="00C74CE4"/>
    <w:rsid w:val="00C80979"/>
    <w:rsid w:val="00C80A68"/>
    <w:rsid w:val="00C80AFF"/>
    <w:rsid w:val="00C81C2F"/>
    <w:rsid w:val="00C86FD3"/>
    <w:rsid w:val="00C87765"/>
    <w:rsid w:val="00C90C4B"/>
    <w:rsid w:val="00C926E0"/>
    <w:rsid w:val="00C94181"/>
    <w:rsid w:val="00CA247A"/>
    <w:rsid w:val="00CA3CF6"/>
    <w:rsid w:val="00CA5D9B"/>
    <w:rsid w:val="00CA6BF1"/>
    <w:rsid w:val="00CB08AB"/>
    <w:rsid w:val="00CB240A"/>
    <w:rsid w:val="00CB4A11"/>
    <w:rsid w:val="00CB4B8C"/>
    <w:rsid w:val="00CB6F62"/>
    <w:rsid w:val="00CC004C"/>
    <w:rsid w:val="00CC1663"/>
    <w:rsid w:val="00CC1D0F"/>
    <w:rsid w:val="00CC1DFF"/>
    <w:rsid w:val="00CC2404"/>
    <w:rsid w:val="00CC4244"/>
    <w:rsid w:val="00CC731E"/>
    <w:rsid w:val="00CD06CD"/>
    <w:rsid w:val="00CD0AB4"/>
    <w:rsid w:val="00CD1298"/>
    <w:rsid w:val="00CD3F1B"/>
    <w:rsid w:val="00CD7CD7"/>
    <w:rsid w:val="00CD7E96"/>
    <w:rsid w:val="00CE0969"/>
    <w:rsid w:val="00CE213B"/>
    <w:rsid w:val="00CE386A"/>
    <w:rsid w:val="00CE578E"/>
    <w:rsid w:val="00CE7489"/>
    <w:rsid w:val="00CF1AB0"/>
    <w:rsid w:val="00CF52B7"/>
    <w:rsid w:val="00CF5D2C"/>
    <w:rsid w:val="00CF5EE0"/>
    <w:rsid w:val="00CF7195"/>
    <w:rsid w:val="00D008C5"/>
    <w:rsid w:val="00D0526F"/>
    <w:rsid w:val="00D06BCD"/>
    <w:rsid w:val="00D07D3D"/>
    <w:rsid w:val="00D1439E"/>
    <w:rsid w:val="00D148AE"/>
    <w:rsid w:val="00D168AC"/>
    <w:rsid w:val="00D178D7"/>
    <w:rsid w:val="00D17FA9"/>
    <w:rsid w:val="00D215AC"/>
    <w:rsid w:val="00D23987"/>
    <w:rsid w:val="00D23A1F"/>
    <w:rsid w:val="00D26E3F"/>
    <w:rsid w:val="00D30C69"/>
    <w:rsid w:val="00D31903"/>
    <w:rsid w:val="00D32F74"/>
    <w:rsid w:val="00D336D7"/>
    <w:rsid w:val="00D340B9"/>
    <w:rsid w:val="00D34666"/>
    <w:rsid w:val="00D40CF4"/>
    <w:rsid w:val="00D41BA2"/>
    <w:rsid w:val="00D41D00"/>
    <w:rsid w:val="00D45381"/>
    <w:rsid w:val="00D45724"/>
    <w:rsid w:val="00D46F9E"/>
    <w:rsid w:val="00D52941"/>
    <w:rsid w:val="00D534BC"/>
    <w:rsid w:val="00D537A6"/>
    <w:rsid w:val="00D55E6C"/>
    <w:rsid w:val="00D567B1"/>
    <w:rsid w:val="00D56D71"/>
    <w:rsid w:val="00D57CF8"/>
    <w:rsid w:val="00D6066B"/>
    <w:rsid w:val="00D61182"/>
    <w:rsid w:val="00D626B9"/>
    <w:rsid w:val="00D63308"/>
    <w:rsid w:val="00D64E80"/>
    <w:rsid w:val="00D65DA0"/>
    <w:rsid w:val="00D66130"/>
    <w:rsid w:val="00D663EB"/>
    <w:rsid w:val="00D67CB4"/>
    <w:rsid w:val="00D7022F"/>
    <w:rsid w:val="00D708B6"/>
    <w:rsid w:val="00D70BA4"/>
    <w:rsid w:val="00D70C57"/>
    <w:rsid w:val="00D714C2"/>
    <w:rsid w:val="00D71610"/>
    <w:rsid w:val="00D7220C"/>
    <w:rsid w:val="00D766E5"/>
    <w:rsid w:val="00D81153"/>
    <w:rsid w:val="00D835F5"/>
    <w:rsid w:val="00D83F49"/>
    <w:rsid w:val="00D84244"/>
    <w:rsid w:val="00D85220"/>
    <w:rsid w:val="00D86C2D"/>
    <w:rsid w:val="00D87073"/>
    <w:rsid w:val="00D93317"/>
    <w:rsid w:val="00D959B6"/>
    <w:rsid w:val="00D96BC2"/>
    <w:rsid w:val="00D96F07"/>
    <w:rsid w:val="00D97FC2"/>
    <w:rsid w:val="00DA2A3C"/>
    <w:rsid w:val="00DA3D53"/>
    <w:rsid w:val="00DA75E0"/>
    <w:rsid w:val="00DB7438"/>
    <w:rsid w:val="00DB7B13"/>
    <w:rsid w:val="00DC03B6"/>
    <w:rsid w:val="00DC04F6"/>
    <w:rsid w:val="00DC0A58"/>
    <w:rsid w:val="00DC0CAD"/>
    <w:rsid w:val="00DC388A"/>
    <w:rsid w:val="00DC4481"/>
    <w:rsid w:val="00DC571F"/>
    <w:rsid w:val="00DC77F7"/>
    <w:rsid w:val="00DC7C7F"/>
    <w:rsid w:val="00DD0E86"/>
    <w:rsid w:val="00DD262D"/>
    <w:rsid w:val="00DD44F9"/>
    <w:rsid w:val="00DD4AFB"/>
    <w:rsid w:val="00DE42D8"/>
    <w:rsid w:val="00DE4570"/>
    <w:rsid w:val="00DE4D95"/>
    <w:rsid w:val="00DF06F8"/>
    <w:rsid w:val="00DF0C97"/>
    <w:rsid w:val="00DF21F5"/>
    <w:rsid w:val="00DF31BD"/>
    <w:rsid w:val="00DF35BE"/>
    <w:rsid w:val="00DF4393"/>
    <w:rsid w:val="00DF66DC"/>
    <w:rsid w:val="00DF7D8A"/>
    <w:rsid w:val="00E0496F"/>
    <w:rsid w:val="00E04CF6"/>
    <w:rsid w:val="00E050D8"/>
    <w:rsid w:val="00E053E6"/>
    <w:rsid w:val="00E06176"/>
    <w:rsid w:val="00E12161"/>
    <w:rsid w:val="00E12B02"/>
    <w:rsid w:val="00E1574E"/>
    <w:rsid w:val="00E159F1"/>
    <w:rsid w:val="00E15CE3"/>
    <w:rsid w:val="00E16A9D"/>
    <w:rsid w:val="00E16E40"/>
    <w:rsid w:val="00E213BD"/>
    <w:rsid w:val="00E23929"/>
    <w:rsid w:val="00E26A0F"/>
    <w:rsid w:val="00E31175"/>
    <w:rsid w:val="00E31D2F"/>
    <w:rsid w:val="00E32FA2"/>
    <w:rsid w:val="00E40348"/>
    <w:rsid w:val="00E43481"/>
    <w:rsid w:val="00E4656E"/>
    <w:rsid w:val="00E50667"/>
    <w:rsid w:val="00E567C2"/>
    <w:rsid w:val="00E6153C"/>
    <w:rsid w:val="00E61DC2"/>
    <w:rsid w:val="00E700A6"/>
    <w:rsid w:val="00E70731"/>
    <w:rsid w:val="00E7103D"/>
    <w:rsid w:val="00E72725"/>
    <w:rsid w:val="00E72A6D"/>
    <w:rsid w:val="00E72D0F"/>
    <w:rsid w:val="00E76BC4"/>
    <w:rsid w:val="00E77FB8"/>
    <w:rsid w:val="00E80441"/>
    <w:rsid w:val="00E85485"/>
    <w:rsid w:val="00E85492"/>
    <w:rsid w:val="00E8639F"/>
    <w:rsid w:val="00E87134"/>
    <w:rsid w:val="00E8720E"/>
    <w:rsid w:val="00E91E0D"/>
    <w:rsid w:val="00E930BE"/>
    <w:rsid w:val="00E94481"/>
    <w:rsid w:val="00E95C40"/>
    <w:rsid w:val="00E97436"/>
    <w:rsid w:val="00E9768E"/>
    <w:rsid w:val="00E979EE"/>
    <w:rsid w:val="00EA05B1"/>
    <w:rsid w:val="00EA0A8C"/>
    <w:rsid w:val="00EA0BD1"/>
    <w:rsid w:val="00EA23F3"/>
    <w:rsid w:val="00EA2E7A"/>
    <w:rsid w:val="00EA313A"/>
    <w:rsid w:val="00EA6F46"/>
    <w:rsid w:val="00EB0748"/>
    <w:rsid w:val="00EB09A0"/>
    <w:rsid w:val="00EB18A8"/>
    <w:rsid w:val="00EB2867"/>
    <w:rsid w:val="00EB2C3E"/>
    <w:rsid w:val="00EB4405"/>
    <w:rsid w:val="00EB721E"/>
    <w:rsid w:val="00EC0098"/>
    <w:rsid w:val="00EC0192"/>
    <w:rsid w:val="00EC023E"/>
    <w:rsid w:val="00EC08C4"/>
    <w:rsid w:val="00EC0C94"/>
    <w:rsid w:val="00EC0F53"/>
    <w:rsid w:val="00EC2E24"/>
    <w:rsid w:val="00EC376E"/>
    <w:rsid w:val="00EC5E14"/>
    <w:rsid w:val="00ED0FF5"/>
    <w:rsid w:val="00ED1286"/>
    <w:rsid w:val="00ED26B5"/>
    <w:rsid w:val="00ED2729"/>
    <w:rsid w:val="00ED33B5"/>
    <w:rsid w:val="00ED3DBF"/>
    <w:rsid w:val="00ED4E83"/>
    <w:rsid w:val="00ED5EBD"/>
    <w:rsid w:val="00ED60F3"/>
    <w:rsid w:val="00ED70EB"/>
    <w:rsid w:val="00EE33B6"/>
    <w:rsid w:val="00EE5131"/>
    <w:rsid w:val="00EE5484"/>
    <w:rsid w:val="00EE61E5"/>
    <w:rsid w:val="00EE6819"/>
    <w:rsid w:val="00EE6EAD"/>
    <w:rsid w:val="00EE7287"/>
    <w:rsid w:val="00EF0226"/>
    <w:rsid w:val="00EF3C86"/>
    <w:rsid w:val="00EF6BD2"/>
    <w:rsid w:val="00F02029"/>
    <w:rsid w:val="00F033FA"/>
    <w:rsid w:val="00F06360"/>
    <w:rsid w:val="00F071EC"/>
    <w:rsid w:val="00F114E1"/>
    <w:rsid w:val="00F158A3"/>
    <w:rsid w:val="00F15DDD"/>
    <w:rsid w:val="00F16B54"/>
    <w:rsid w:val="00F16E21"/>
    <w:rsid w:val="00F20216"/>
    <w:rsid w:val="00F21401"/>
    <w:rsid w:val="00F22EDA"/>
    <w:rsid w:val="00F23E19"/>
    <w:rsid w:val="00F30ABD"/>
    <w:rsid w:val="00F316DB"/>
    <w:rsid w:val="00F3175D"/>
    <w:rsid w:val="00F323DF"/>
    <w:rsid w:val="00F324A9"/>
    <w:rsid w:val="00F32B86"/>
    <w:rsid w:val="00F33CF5"/>
    <w:rsid w:val="00F357EF"/>
    <w:rsid w:val="00F36F1C"/>
    <w:rsid w:val="00F37A11"/>
    <w:rsid w:val="00F405B3"/>
    <w:rsid w:val="00F415BE"/>
    <w:rsid w:val="00F42932"/>
    <w:rsid w:val="00F454E2"/>
    <w:rsid w:val="00F4568A"/>
    <w:rsid w:val="00F50C93"/>
    <w:rsid w:val="00F51E8D"/>
    <w:rsid w:val="00F52AD6"/>
    <w:rsid w:val="00F52B33"/>
    <w:rsid w:val="00F52F25"/>
    <w:rsid w:val="00F543B8"/>
    <w:rsid w:val="00F56A71"/>
    <w:rsid w:val="00F56D15"/>
    <w:rsid w:val="00F57ABC"/>
    <w:rsid w:val="00F6259A"/>
    <w:rsid w:val="00F62B24"/>
    <w:rsid w:val="00F63EF2"/>
    <w:rsid w:val="00F64773"/>
    <w:rsid w:val="00F65209"/>
    <w:rsid w:val="00F70334"/>
    <w:rsid w:val="00F731BE"/>
    <w:rsid w:val="00F73C1D"/>
    <w:rsid w:val="00F73E4E"/>
    <w:rsid w:val="00F74CDE"/>
    <w:rsid w:val="00F77678"/>
    <w:rsid w:val="00F77766"/>
    <w:rsid w:val="00F803B7"/>
    <w:rsid w:val="00F816DD"/>
    <w:rsid w:val="00F82122"/>
    <w:rsid w:val="00F85DBD"/>
    <w:rsid w:val="00F862DC"/>
    <w:rsid w:val="00F869D5"/>
    <w:rsid w:val="00F8724A"/>
    <w:rsid w:val="00F90D51"/>
    <w:rsid w:val="00F91865"/>
    <w:rsid w:val="00F962B5"/>
    <w:rsid w:val="00F97D21"/>
    <w:rsid w:val="00FA24F9"/>
    <w:rsid w:val="00FA2D06"/>
    <w:rsid w:val="00FA5B7A"/>
    <w:rsid w:val="00FA5C65"/>
    <w:rsid w:val="00FB0950"/>
    <w:rsid w:val="00FB106A"/>
    <w:rsid w:val="00FB1429"/>
    <w:rsid w:val="00FB3ED9"/>
    <w:rsid w:val="00FB4147"/>
    <w:rsid w:val="00FB51D6"/>
    <w:rsid w:val="00FB5CE3"/>
    <w:rsid w:val="00FC3025"/>
    <w:rsid w:val="00FC36B9"/>
    <w:rsid w:val="00FC7154"/>
    <w:rsid w:val="00FD0F2F"/>
    <w:rsid w:val="00FD50EB"/>
    <w:rsid w:val="00FD539B"/>
    <w:rsid w:val="00FE27D7"/>
    <w:rsid w:val="00FE299A"/>
    <w:rsid w:val="00FE3540"/>
    <w:rsid w:val="00FE472E"/>
    <w:rsid w:val="00FE48E4"/>
    <w:rsid w:val="00FE6B4E"/>
    <w:rsid w:val="00FF288B"/>
    <w:rsid w:val="00FF2A56"/>
    <w:rsid w:val="00FF4873"/>
    <w:rsid w:val="00FF4F83"/>
    <w:rsid w:val="00FF7251"/>
    <w:rsid w:val="00FF738F"/>
    <w:rsid w:val="01004A13"/>
    <w:rsid w:val="018E24DA"/>
    <w:rsid w:val="02F23F11"/>
    <w:rsid w:val="03652EDF"/>
    <w:rsid w:val="041A47AC"/>
    <w:rsid w:val="04573A38"/>
    <w:rsid w:val="05414E9A"/>
    <w:rsid w:val="06F75F35"/>
    <w:rsid w:val="06FA69DA"/>
    <w:rsid w:val="077E4A2E"/>
    <w:rsid w:val="07AB3593"/>
    <w:rsid w:val="07C43997"/>
    <w:rsid w:val="0AE202E1"/>
    <w:rsid w:val="0B8854E1"/>
    <w:rsid w:val="0BEC6632"/>
    <w:rsid w:val="0C7A298D"/>
    <w:rsid w:val="0CBE59BA"/>
    <w:rsid w:val="0DAA3471"/>
    <w:rsid w:val="0E440BB0"/>
    <w:rsid w:val="0F204303"/>
    <w:rsid w:val="0FA2336E"/>
    <w:rsid w:val="10BF19B8"/>
    <w:rsid w:val="116663D7"/>
    <w:rsid w:val="116752E1"/>
    <w:rsid w:val="11810F51"/>
    <w:rsid w:val="11D960B3"/>
    <w:rsid w:val="13C45A2B"/>
    <w:rsid w:val="14226907"/>
    <w:rsid w:val="144C4C51"/>
    <w:rsid w:val="14F43330"/>
    <w:rsid w:val="161672D6"/>
    <w:rsid w:val="18B02BB8"/>
    <w:rsid w:val="19033E41"/>
    <w:rsid w:val="19775A0F"/>
    <w:rsid w:val="1BD931D0"/>
    <w:rsid w:val="1C815605"/>
    <w:rsid w:val="1DC604E4"/>
    <w:rsid w:val="1E362C55"/>
    <w:rsid w:val="1E820439"/>
    <w:rsid w:val="1F404FD1"/>
    <w:rsid w:val="1F4A22FB"/>
    <w:rsid w:val="1F9F7B30"/>
    <w:rsid w:val="21417D79"/>
    <w:rsid w:val="21695714"/>
    <w:rsid w:val="21A00985"/>
    <w:rsid w:val="21EF182B"/>
    <w:rsid w:val="22CC4C53"/>
    <w:rsid w:val="24921F60"/>
    <w:rsid w:val="24D942F0"/>
    <w:rsid w:val="26520587"/>
    <w:rsid w:val="27054F28"/>
    <w:rsid w:val="28186EDD"/>
    <w:rsid w:val="28E34FDD"/>
    <w:rsid w:val="2A0140CD"/>
    <w:rsid w:val="2AA7281D"/>
    <w:rsid w:val="2BB87616"/>
    <w:rsid w:val="2C10405F"/>
    <w:rsid w:val="2C2F29DE"/>
    <w:rsid w:val="2C712161"/>
    <w:rsid w:val="2CBF62D0"/>
    <w:rsid w:val="2D901E9A"/>
    <w:rsid w:val="2DBD50E7"/>
    <w:rsid w:val="2DF27A1B"/>
    <w:rsid w:val="2ED366DA"/>
    <w:rsid w:val="2EE43FBD"/>
    <w:rsid w:val="2F20189B"/>
    <w:rsid w:val="301F34FF"/>
    <w:rsid w:val="305408EF"/>
    <w:rsid w:val="308C00CA"/>
    <w:rsid w:val="312C09BB"/>
    <w:rsid w:val="32885BC9"/>
    <w:rsid w:val="3417478F"/>
    <w:rsid w:val="342218EA"/>
    <w:rsid w:val="37955E55"/>
    <w:rsid w:val="379F0D0C"/>
    <w:rsid w:val="37D971B9"/>
    <w:rsid w:val="385E76EF"/>
    <w:rsid w:val="390926AB"/>
    <w:rsid w:val="39192093"/>
    <w:rsid w:val="39A7633B"/>
    <w:rsid w:val="3B9C7193"/>
    <w:rsid w:val="3C265C15"/>
    <w:rsid w:val="3D993705"/>
    <w:rsid w:val="3DD24A89"/>
    <w:rsid w:val="3E1E0C9C"/>
    <w:rsid w:val="3E9F0D1A"/>
    <w:rsid w:val="3FBE7F09"/>
    <w:rsid w:val="3FE4407A"/>
    <w:rsid w:val="3FF5748F"/>
    <w:rsid w:val="40320D7E"/>
    <w:rsid w:val="40983D34"/>
    <w:rsid w:val="40CA4E33"/>
    <w:rsid w:val="41D74D4D"/>
    <w:rsid w:val="42471FC7"/>
    <w:rsid w:val="42F42D97"/>
    <w:rsid w:val="434B10DD"/>
    <w:rsid w:val="43E77A48"/>
    <w:rsid w:val="446C7D77"/>
    <w:rsid w:val="44A31148"/>
    <w:rsid w:val="44E93ADB"/>
    <w:rsid w:val="45A61813"/>
    <w:rsid w:val="45AD350A"/>
    <w:rsid w:val="45E07BE7"/>
    <w:rsid w:val="460F1F74"/>
    <w:rsid w:val="46D324F5"/>
    <w:rsid w:val="472812BD"/>
    <w:rsid w:val="47617452"/>
    <w:rsid w:val="4790288A"/>
    <w:rsid w:val="47DB57AF"/>
    <w:rsid w:val="47E26CF6"/>
    <w:rsid w:val="48392348"/>
    <w:rsid w:val="48AE31DC"/>
    <w:rsid w:val="494439D9"/>
    <w:rsid w:val="49B951EA"/>
    <w:rsid w:val="4A3D4A08"/>
    <w:rsid w:val="4B0F4EFD"/>
    <w:rsid w:val="4C59349D"/>
    <w:rsid w:val="4C8E4A60"/>
    <w:rsid w:val="4E593ADA"/>
    <w:rsid w:val="4E6617EA"/>
    <w:rsid w:val="4F1C5F6F"/>
    <w:rsid w:val="4F9232F6"/>
    <w:rsid w:val="50246F68"/>
    <w:rsid w:val="503078BA"/>
    <w:rsid w:val="50606DB8"/>
    <w:rsid w:val="513120F4"/>
    <w:rsid w:val="51A0391C"/>
    <w:rsid w:val="51EB4B97"/>
    <w:rsid w:val="52D7032F"/>
    <w:rsid w:val="52E431BD"/>
    <w:rsid w:val="534E6650"/>
    <w:rsid w:val="537D3A59"/>
    <w:rsid w:val="53A250D5"/>
    <w:rsid w:val="53FD6E04"/>
    <w:rsid w:val="546C08F2"/>
    <w:rsid w:val="54DB7AC1"/>
    <w:rsid w:val="55A45252"/>
    <w:rsid w:val="56807895"/>
    <w:rsid w:val="58C477CA"/>
    <w:rsid w:val="59CA7788"/>
    <w:rsid w:val="5AC353C5"/>
    <w:rsid w:val="5B3E5D30"/>
    <w:rsid w:val="5BB823AC"/>
    <w:rsid w:val="5CE5149D"/>
    <w:rsid w:val="5FEC5B39"/>
    <w:rsid w:val="63044DE6"/>
    <w:rsid w:val="630B32EB"/>
    <w:rsid w:val="635027F5"/>
    <w:rsid w:val="63D3192F"/>
    <w:rsid w:val="63F56E22"/>
    <w:rsid w:val="63F773CC"/>
    <w:rsid w:val="64451D00"/>
    <w:rsid w:val="650B70D6"/>
    <w:rsid w:val="656303B7"/>
    <w:rsid w:val="659A40F6"/>
    <w:rsid w:val="660D23C9"/>
    <w:rsid w:val="6723415E"/>
    <w:rsid w:val="69180510"/>
    <w:rsid w:val="697E2136"/>
    <w:rsid w:val="6AD466B8"/>
    <w:rsid w:val="6AEA0AE2"/>
    <w:rsid w:val="6BA05DBF"/>
    <w:rsid w:val="6E9813C8"/>
    <w:rsid w:val="6EC46A44"/>
    <w:rsid w:val="6ED7592E"/>
    <w:rsid w:val="6ED831CB"/>
    <w:rsid w:val="6EE561D5"/>
    <w:rsid w:val="6F094457"/>
    <w:rsid w:val="6F5B73A8"/>
    <w:rsid w:val="6F607A7D"/>
    <w:rsid w:val="701F2F91"/>
    <w:rsid w:val="71466DC7"/>
    <w:rsid w:val="7154400E"/>
    <w:rsid w:val="71AB4623"/>
    <w:rsid w:val="7227377F"/>
    <w:rsid w:val="728F0FFA"/>
    <w:rsid w:val="72CC0ECA"/>
    <w:rsid w:val="731C567F"/>
    <w:rsid w:val="751E3B7F"/>
    <w:rsid w:val="75525E7C"/>
    <w:rsid w:val="7576748C"/>
    <w:rsid w:val="757765BE"/>
    <w:rsid w:val="75820EC4"/>
    <w:rsid w:val="771D3195"/>
    <w:rsid w:val="773D778C"/>
    <w:rsid w:val="77731007"/>
    <w:rsid w:val="780722E5"/>
    <w:rsid w:val="781C2881"/>
    <w:rsid w:val="7A1A49CD"/>
    <w:rsid w:val="7AF134BF"/>
    <w:rsid w:val="7B0F2C8C"/>
    <w:rsid w:val="7BBE4EE1"/>
    <w:rsid w:val="7C184D42"/>
    <w:rsid w:val="7C96341D"/>
    <w:rsid w:val="7EBD1B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D1DEE6"/>
  <w15:docId w15:val="{FAC8C33C-9373-4604-A79F-84DA0D23C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qFormat="1"/>
    <w:lsdException w:name="annotation text" w:uiPriority="99" w:unhideWhenUsed="1" w:qFormat="1"/>
    <w:lsdException w:name="header" w:qFormat="1"/>
    <w:lsdException w:name="footer" w:qFormat="1"/>
    <w:lsdException w:name="caption" w:semiHidden="1" w:unhideWhenUsed="1" w:qFormat="1"/>
    <w:lsdException w:name="footnote reference" w:qFormat="1"/>
    <w:lsdException w:name="annotation reference" w:uiPriority="99" w:qFormat="1"/>
    <w:lsdException w:name="Title" w:qFormat="1"/>
    <w:lsdException w:name="Default Paragraph Font" w:semiHidden="1" w:uiPriority="1" w:unhideWhenUsed="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1"/>
    </w:rPr>
  </w:style>
  <w:style w:type="paragraph" w:styleId="1">
    <w:name w:val="heading 1"/>
    <w:basedOn w:val="a"/>
    <w:next w:val="a"/>
    <w:uiPriority w:val="9"/>
    <w:qFormat/>
    <w:pPr>
      <w:spacing w:beforeLines="50" w:before="156" w:afterLines="50" w:after="156" w:line="360" w:lineRule="auto"/>
      <w:ind w:firstLineChars="176" w:firstLine="424"/>
      <w:outlineLvl w:val="0"/>
    </w:pPr>
    <w:rPr>
      <w:b/>
      <w:color w:val="000000"/>
      <w:sz w:val="24"/>
      <w:szCs w:val="24"/>
    </w:rPr>
  </w:style>
  <w:style w:type="paragraph" w:styleId="2">
    <w:name w:val="heading 2"/>
    <w:basedOn w:val="a"/>
    <w:next w:val="a"/>
    <w:uiPriority w:val="9"/>
    <w:unhideWhenUsed/>
    <w:qFormat/>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link w:val="30"/>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qFormat/>
    <w:pPr>
      <w:jc w:val="left"/>
    </w:pPr>
  </w:style>
  <w:style w:type="paragraph" w:styleId="a5">
    <w:name w:val="Balloon Text"/>
    <w:basedOn w:val="a"/>
    <w:link w:val="a6"/>
    <w:qFormat/>
    <w:rPr>
      <w:sz w:val="18"/>
      <w:szCs w:val="18"/>
    </w:rPr>
  </w:style>
  <w:style w:type="paragraph" w:styleId="a7">
    <w:name w:val="footer"/>
    <w:basedOn w:val="a"/>
    <w:link w:val="a8"/>
    <w:qFormat/>
    <w:pPr>
      <w:tabs>
        <w:tab w:val="center" w:pos="4153"/>
        <w:tab w:val="right" w:pos="8306"/>
      </w:tabs>
      <w:snapToGrid w:val="0"/>
      <w:jc w:val="left"/>
    </w:pPr>
    <w:rPr>
      <w:sz w:val="18"/>
      <w:szCs w:val="18"/>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qFormat/>
    <w:pPr>
      <w:snapToGrid w:val="0"/>
      <w:jc w:val="left"/>
    </w:pPr>
    <w:rPr>
      <w:sz w:val="18"/>
      <w:szCs w:val="18"/>
    </w:rPr>
  </w:style>
  <w:style w:type="paragraph" w:styleId="ad">
    <w:name w:val="annotation subject"/>
    <w:basedOn w:val="a3"/>
    <w:next w:val="a3"/>
    <w:link w:val="ae"/>
    <w:qFormat/>
    <w:rPr>
      <w:b/>
      <w:bCs/>
    </w:rPr>
  </w:style>
  <w:style w:type="table" w:styleId="af">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Pr>
      <w:b/>
      <w:bCs/>
    </w:rPr>
  </w:style>
  <w:style w:type="character" w:styleId="af1">
    <w:name w:val="Emphasis"/>
    <w:basedOn w:val="a0"/>
    <w:uiPriority w:val="20"/>
    <w:qFormat/>
    <w:rPr>
      <w:i/>
      <w:iCs/>
    </w:rPr>
  </w:style>
  <w:style w:type="character" w:styleId="af2">
    <w:name w:val="annotation reference"/>
    <w:basedOn w:val="a0"/>
    <w:uiPriority w:val="99"/>
    <w:qFormat/>
    <w:rPr>
      <w:sz w:val="21"/>
      <w:szCs w:val="21"/>
    </w:rPr>
  </w:style>
  <w:style w:type="character" w:styleId="af3">
    <w:name w:val="footnote reference"/>
    <w:basedOn w:val="a0"/>
    <w:qFormat/>
    <w:rPr>
      <w:vertAlign w:val="superscript"/>
    </w:rPr>
  </w:style>
  <w:style w:type="paragraph" w:styleId="af4">
    <w:name w:val="List Paragraph"/>
    <w:basedOn w:val="a"/>
    <w:uiPriority w:val="34"/>
    <w:qFormat/>
    <w:pPr>
      <w:ind w:firstLineChars="200" w:firstLine="420"/>
    </w:pPr>
  </w:style>
  <w:style w:type="character" w:customStyle="1" w:styleId="aa">
    <w:name w:val="页眉 字符"/>
    <w:basedOn w:val="a0"/>
    <w:link w:val="a9"/>
    <w:qFormat/>
    <w:rPr>
      <w:kern w:val="2"/>
      <w:sz w:val="18"/>
      <w:szCs w:val="18"/>
    </w:rPr>
  </w:style>
  <w:style w:type="character" w:customStyle="1" w:styleId="a8">
    <w:name w:val="页脚 字符"/>
    <w:basedOn w:val="a0"/>
    <w:link w:val="a7"/>
    <w:qFormat/>
    <w:rPr>
      <w:kern w:val="2"/>
      <w:sz w:val="18"/>
      <w:szCs w:val="18"/>
    </w:rPr>
  </w:style>
  <w:style w:type="character" w:customStyle="1" w:styleId="fontstyle01">
    <w:name w:val="fontstyle01"/>
    <w:basedOn w:val="a0"/>
    <w:qFormat/>
    <w:rPr>
      <w:rFonts w:ascii="宋体" w:eastAsia="宋体" w:hAnsi="宋体" w:hint="eastAsia"/>
      <w:color w:val="000000"/>
      <w:sz w:val="24"/>
      <w:szCs w:val="24"/>
    </w:rPr>
  </w:style>
  <w:style w:type="character" w:customStyle="1" w:styleId="a4">
    <w:name w:val="批注文字 字符"/>
    <w:basedOn w:val="a0"/>
    <w:link w:val="a3"/>
    <w:uiPriority w:val="99"/>
    <w:qFormat/>
    <w:rPr>
      <w:kern w:val="2"/>
      <w:sz w:val="21"/>
      <w:szCs w:val="21"/>
    </w:rPr>
  </w:style>
  <w:style w:type="character" w:customStyle="1" w:styleId="ae">
    <w:name w:val="批注主题 字符"/>
    <w:basedOn w:val="a4"/>
    <w:link w:val="ad"/>
    <w:qFormat/>
    <w:rPr>
      <w:b/>
      <w:bCs/>
      <w:kern w:val="2"/>
      <w:sz w:val="21"/>
      <w:szCs w:val="21"/>
    </w:rPr>
  </w:style>
  <w:style w:type="character" w:customStyle="1" w:styleId="a6">
    <w:name w:val="批注框文本 字符"/>
    <w:basedOn w:val="a0"/>
    <w:link w:val="a5"/>
    <w:qFormat/>
    <w:rPr>
      <w:kern w:val="2"/>
      <w:sz w:val="18"/>
      <w:szCs w:val="18"/>
    </w:rPr>
  </w:style>
  <w:style w:type="character" w:customStyle="1" w:styleId="30">
    <w:name w:val="标题 3 字符"/>
    <w:basedOn w:val="a0"/>
    <w:link w:val="3"/>
    <w:semiHidden/>
    <w:qFormat/>
    <w:rPr>
      <w:b/>
      <w:bCs/>
      <w:kern w:val="2"/>
      <w:sz w:val="32"/>
      <w:szCs w:val="32"/>
    </w:rPr>
  </w:style>
  <w:style w:type="paragraph" w:customStyle="1" w:styleId="af5">
    <w:name w:val="摘要内容"/>
    <w:basedOn w:val="a"/>
    <w:qFormat/>
    <w:pPr>
      <w:spacing w:line="400" w:lineRule="exact"/>
      <w:ind w:firstLineChars="200" w:firstLine="560"/>
    </w:pPr>
    <w:rPr>
      <w:sz w:val="28"/>
      <w:szCs w:val="24"/>
    </w:rPr>
  </w:style>
  <w:style w:type="paragraph" w:customStyle="1" w:styleId="paragraph">
    <w:name w:val="paragraph"/>
    <w:basedOn w:val="a"/>
    <w:qFormat/>
    <w:pPr>
      <w:widowControl/>
      <w:spacing w:before="100" w:beforeAutospacing="1" w:after="100" w:afterAutospacing="1"/>
      <w:jc w:val="left"/>
    </w:pPr>
    <w:rPr>
      <w:rFonts w:ascii="宋体" w:hAnsi="宋体" w:cs="宋体"/>
      <w:kern w:val="0"/>
      <w:sz w:val="24"/>
      <w:szCs w:val="24"/>
    </w:rPr>
  </w:style>
  <w:style w:type="character" w:customStyle="1" w:styleId="ref-journal">
    <w:name w:val="ref-journal"/>
    <w:basedOn w:val="a0"/>
    <w:qFormat/>
  </w:style>
  <w:style w:type="paragraph" w:customStyle="1" w:styleId="10">
    <w:name w:val="修订1"/>
    <w:hidden/>
    <w:uiPriority w:val="99"/>
    <w:semiHidden/>
    <w:qFormat/>
    <w:rPr>
      <w:kern w:val="2"/>
      <w:sz w:val="21"/>
      <w:szCs w:val="21"/>
    </w:rPr>
  </w:style>
  <w:style w:type="paragraph" w:customStyle="1" w:styleId="11">
    <w:name w:val="书目1"/>
    <w:basedOn w:val="a"/>
    <w:next w:val="a"/>
    <w:uiPriority w:val="37"/>
    <w:unhideWhenUsed/>
    <w:qFormat/>
    <w:pPr>
      <w:spacing w:line="480" w:lineRule="auto"/>
      <w:ind w:left="720" w:hanging="720"/>
    </w:pPr>
  </w:style>
  <w:style w:type="paragraph" w:customStyle="1" w:styleId="20">
    <w:name w:val="书目2"/>
    <w:basedOn w:val="a"/>
    <w:next w:val="a"/>
    <w:uiPriority w:val="37"/>
    <w:semiHidden/>
    <w:unhideWhenUsed/>
    <w:qFormat/>
    <w:rPr>
      <w:rFonts w:asciiTheme="minorHAnsi" w:eastAsiaTheme="minorEastAsia" w:hAnsiTheme="minorHAnsi" w:cstheme="minorBidi"/>
      <w:szCs w:val="22"/>
    </w:rPr>
  </w:style>
  <w:style w:type="paragraph" w:customStyle="1" w:styleId="21">
    <w:name w:val="修订2"/>
    <w:hidden/>
    <w:uiPriority w:val="99"/>
    <w:semiHidden/>
    <w:qFormat/>
    <w:rPr>
      <w:kern w:val="2"/>
      <w:sz w:val="21"/>
      <w:szCs w:val="21"/>
    </w:rPr>
  </w:style>
  <w:style w:type="paragraph" w:customStyle="1" w:styleId="31">
    <w:name w:val="修订3"/>
    <w:hidden/>
    <w:uiPriority w:val="99"/>
    <w:semiHidden/>
    <w:qFormat/>
    <w:rPr>
      <w:kern w:val="2"/>
      <w:sz w:val="21"/>
      <w:szCs w:val="21"/>
    </w:rPr>
  </w:style>
  <w:style w:type="paragraph" w:customStyle="1" w:styleId="4">
    <w:name w:val="修订4"/>
    <w:hidden/>
    <w:uiPriority w:val="99"/>
    <w:semiHidden/>
    <w:qFormat/>
    <w:rPr>
      <w:kern w:val="2"/>
      <w:sz w:val="21"/>
      <w:szCs w:val="21"/>
    </w:rPr>
  </w:style>
  <w:style w:type="character" w:customStyle="1" w:styleId="ac">
    <w:name w:val="脚注文本 字符"/>
    <w:basedOn w:val="a0"/>
    <w:link w:val="ab"/>
    <w:qFormat/>
    <w:rPr>
      <w:kern w:val="2"/>
      <w:sz w:val="18"/>
      <w:szCs w:val="18"/>
    </w:rPr>
  </w:style>
  <w:style w:type="paragraph" w:customStyle="1" w:styleId="5">
    <w:name w:val="修订5"/>
    <w:hidden/>
    <w:uiPriority w:val="99"/>
    <w:semiHidden/>
    <w:qFormat/>
    <w:rPr>
      <w:kern w:val="2"/>
      <w:sz w:val="21"/>
      <w:szCs w:val="21"/>
    </w:rPr>
  </w:style>
  <w:style w:type="paragraph" w:customStyle="1" w:styleId="6">
    <w:name w:val="修订6"/>
    <w:hidden/>
    <w:uiPriority w:val="99"/>
    <w:semiHidden/>
    <w:qFormat/>
    <w:rPr>
      <w:kern w:val="2"/>
      <w:sz w:val="21"/>
      <w:szCs w:val="21"/>
    </w:rPr>
  </w:style>
  <w:style w:type="character" w:customStyle="1" w:styleId="ref-title">
    <w:name w:val="ref-title"/>
    <w:basedOn w:val="a0"/>
    <w:qFormat/>
  </w:style>
  <w:style w:type="character" w:customStyle="1" w:styleId="ref-vol">
    <w:name w:val="ref-vol"/>
    <w:basedOn w:val="a0"/>
    <w:qFormat/>
  </w:style>
  <w:style w:type="paragraph" w:customStyle="1" w:styleId="EndNoteBibliography">
    <w:name w:val="EndNote Bibliography"/>
    <w:basedOn w:val="a"/>
    <w:link w:val="EndNoteBibliography0"/>
    <w:qFormat/>
    <w:rPr>
      <w:rFonts w:ascii="等线" w:eastAsia="等线" w:hAnsi="等线" w:cstheme="minorBidi"/>
      <w:sz w:val="20"/>
      <w:szCs w:val="22"/>
    </w:rPr>
  </w:style>
  <w:style w:type="character" w:customStyle="1" w:styleId="EndNoteBibliography0">
    <w:name w:val="EndNote Bibliography 字符"/>
    <w:basedOn w:val="a0"/>
    <w:link w:val="EndNoteBibliography"/>
    <w:qFormat/>
    <w:rPr>
      <w:rFonts w:ascii="等线" w:eastAsia="等线" w:hAnsi="等线" w:cstheme="minorBidi"/>
      <w:kern w:val="2"/>
      <w:szCs w:val="22"/>
    </w:rPr>
  </w:style>
  <w:style w:type="paragraph" w:customStyle="1" w:styleId="7">
    <w:name w:val="修订7"/>
    <w:hidden/>
    <w:uiPriority w:val="99"/>
    <w:semiHidden/>
    <w:qFormat/>
    <w:rPr>
      <w:kern w:val="2"/>
      <w:sz w:val="21"/>
      <w:szCs w:val="21"/>
    </w:rPr>
  </w:style>
  <w:style w:type="paragraph" w:customStyle="1" w:styleId="8">
    <w:name w:val="修订8"/>
    <w:hidden/>
    <w:uiPriority w:val="99"/>
    <w:semiHidden/>
    <w:qFormat/>
    <w:rPr>
      <w:kern w:val="2"/>
      <w:sz w:val="21"/>
      <w:szCs w:val="21"/>
    </w:rPr>
  </w:style>
  <w:style w:type="paragraph" w:customStyle="1" w:styleId="9">
    <w:name w:val="修订9"/>
    <w:hidden/>
    <w:uiPriority w:val="99"/>
    <w:semiHidden/>
    <w:qFormat/>
    <w:rPr>
      <w:kern w:val="2"/>
      <w:sz w:val="21"/>
      <w:szCs w:val="21"/>
    </w:rPr>
  </w:style>
  <w:style w:type="paragraph" w:styleId="af6">
    <w:name w:val="Revision"/>
    <w:hidden/>
    <w:uiPriority w:val="99"/>
    <w:semiHidden/>
    <w:rsid w:val="005620E9"/>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svg"/><Relationship Id="rId10" Type="http://schemas.openxmlformats.org/officeDocument/2006/relationships/image" Target="media/image3.png"/><Relationship Id="rId19" Type="http://schemas.openxmlformats.org/officeDocument/2006/relationships/hyperlink" Target="https://www.sciencedirect.com/journal/psychiatry-research-neuroimaging"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8E48F-65C2-4480-8EE1-C56AEDE1F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50</Pages>
  <Words>6277</Words>
  <Characters>35781</Characters>
  <Application>Microsoft Office Word</Application>
  <DocSecurity>0</DocSecurity>
  <Lines>298</Lines>
  <Paragraphs>83</Paragraphs>
  <ScaleCrop>false</ScaleCrop>
  <Company/>
  <LinksUpToDate>false</LinksUpToDate>
  <CharactersWithSpaces>41975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11727</dc:creator>
  <cp:lastModifiedBy>chenyan56@sina.com</cp:lastModifiedBy>
  <cp:revision>5</cp:revision>
  <dcterms:created xsi:type="dcterms:W3CDTF">2023-03-16T01:08:00Z</dcterms:created>
  <dcterms:modified xsi:type="dcterms:W3CDTF">2023-03-16T08:10:00Z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DB0E2FBA09FD41C9BCD7067EAE037223</vt:lpwstr>
  </property>
  <property fmtid="{D5CDD505-2E9C-101B-9397-08002B2CF9AE}" pid="4" name="ZOTERO_PREF_1">
    <vt:lpwstr>&lt;data data-version="3" zotero-version="5.0.96.3"&gt;&lt;session id="F0qD1TvU"/&gt;&lt;style id="http://www.zotero.org/styles/apa" locale="zh-CN" hasBibliography="1" bibliographyStyleHasBeenSet="0"/&gt;&lt;prefs&gt;&lt;pref name="fieldType" value="Field"/&gt;&lt;pref name="automaticJou</vt:lpwstr>
  </property>
  <property fmtid="{D5CDD505-2E9C-101B-9397-08002B2CF9AE}" pid="5" name="ZOTERO_PREF_2">
    <vt:lpwstr>rnalAbbreviations" value="true"/&gt;&lt;/prefs&gt;&lt;/data&gt;</vt:lpwstr>
  </property>
</Properties>
</file>